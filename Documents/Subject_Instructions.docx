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B6B406" w14:textId="0ED17600" w:rsidR="00284B28" w:rsidRPr="00284B28" w:rsidRDefault="00284B28" w:rsidP="00584E08">
      <w:pPr>
        <w:jc w:val="both"/>
        <w:rPr>
          <w:rFonts w:asciiTheme="majorHAnsi" w:hAnsiTheme="majorHAnsi" w:cstheme="majorHAnsi"/>
          <w:b/>
          <w:bCs/>
          <w:sz w:val="28"/>
          <w:szCs w:val="28"/>
        </w:rPr>
      </w:pPr>
      <w:r w:rsidRPr="00284B28">
        <w:rPr>
          <w:rFonts w:asciiTheme="majorHAnsi" w:hAnsiTheme="majorHAnsi" w:cstheme="majorHAnsi"/>
          <w:b/>
          <w:bCs/>
          <w:sz w:val="28"/>
          <w:szCs w:val="28"/>
        </w:rPr>
        <w:t>SUBJECT IN</w:t>
      </w:r>
      <w:r>
        <w:rPr>
          <w:rFonts w:asciiTheme="majorHAnsi" w:hAnsiTheme="majorHAnsi" w:cstheme="majorHAnsi"/>
          <w:b/>
          <w:bCs/>
          <w:sz w:val="28"/>
          <w:szCs w:val="28"/>
        </w:rPr>
        <w:t>S</w:t>
      </w:r>
      <w:r w:rsidRPr="00284B28">
        <w:rPr>
          <w:rFonts w:asciiTheme="majorHAnsi" w:hAnsiTheme="majorHAnsi" w:cstheme="majorHAnsi"/>
          <w:b/>
          <w:bCs/>
          <w:sz w:val="28"/>
          <w:szCs w:val="28"/>
        </w:rPr>
        <w:t xml:space="preserve">TRUCTIONS </w:t>
      </w:r>
    </w:p>
    <w:p w14:paraId="1968F156" w14:textId="20BA4888" w:rsidR="00284B28" w:rsidRDefault="00284B28" w:rsidP="00584E08">
      <w:pPr>
        <w:jc w:val="both"/>
        <w:rPr>
          <w:rFonts w:asciiTheme="majorHAnsi" w:hAnsiTheme="majorHAnsi" w:cstheme="majorHAnsi"/>
          <w:sz w:val="28"/>
          <w:szCs w:val="28"/>
        </w:rPr>
      </w:pPr>
      <w:r>
        <w:rPr>
          <w:rFonts w:asciiTheme="majorHAnsi" w:hAnsiTheme="majorHAnsi" w:cstheme="majorHAnsi"/>
          <w:sz w:val="28"/>
          <w:szCs w:val="28"/>
        </w:rPr>
        <w:t>“</w:t>
      </w:r>
      <w:r w:rsidR="00FE28AB">
        <w:rPr>
          <w:rFonts w:asciiTheme="majorHAnsi" w:hAnsiTheme="majorHAnsi" w:cstheme="majorHAnsi"/>
          <w:sz w:val="28"/>
          <w:szCs w:val="28"/>
        </w:rPr>
        <w:t>SHAPES AND SHOCKS</w:t>
      </w:r>
      <w:r>
        <w:rPr>
          <w:rFonts w:asciiTheme="majorHAnsi" w:hAnsiTheme="majorHAnsi" w:cstheme="majorHAnsi"/>
          <w:sz w:val="28"/>
          <w:szCs w:val="28"/>
        </w:rPr>
        <w:t>”</w:t>
      </w:r>
      <w:r w:rsidRPr="00284B28">
        <w:rPr>
          <w:rFonts w:asciiTheme="majorHAnsi" w:hAnsiTheme="majorHAnsi" w:cstheme="majorHAnsi"/>
          <w:sz w:val="28"/>
          <w:szCs w:val="28"/>
        </w:rPr>
        <w:t xml:space="preserve"> EXPERIMENT</w:t>
      </w:r>
    </w:p>
    <w:p w14:paraId="3F4C7DF6" w14:textId="77777777" w:rsidR="00284B28" w:rsidRDefault="00284B28" w:rsidP="00584E08">
      <w:pPr>
        <w:jc w:val="both"/>
        <w:rPr>
          <w:rFonts w:asciiTheme="majorHAnsi" w:hAnsiTheme="majorHAnsi" w:cstheme="majorHAnsi"/>
          <w:sz w:val="28"/>
          <w:szCs w:val="28"/>
        </w:rPr>
      </w:pPr>
    </w:p>
    <w:p w14:paraId="069C6486" w14:textId="77777777" w:rsidR="00316D1E" w:rsidRDefault="00316D1E" w:rsidP="00584E08">
      <w:pPr>
        <w:jc w:val="both"/>
        <w:rPr>
          <w:rFonts w:asciiTheme="majorHAnsi" w:hAnsiTheme="majorHAnsi" w:cstheme="majorHAnsi"/>
          <w:sz w:val="28"/>
          <w:szCs w:val="28"/>
        </w:rPr>
      </w:pPr>
    </w:p>
    <w:p w14:paraId="25EF44A9" w14:textId="257D467A" w:rsidR="00284B28" w:rsidRPr="00284B28" w:rsidRDefault="00C60375" w:rsidP="00284B28">
      <w:pPr>
        <w:spacing w:line="276" w:lineRule="auto"/>
        <w:jc w:val="both"/>
        <w:rPr>
          <w:rFonts w:asciiTheme="majorHAnsi" w:hAnsiTheme="majorHAnsi" w:cstheme="majorHAnsi"/>
          <w:u w:val="single"/>
        </w:rPr>
      </w:pPr>
      <w:r>
        <w:rPr>
          <w:rFonts w:asciiTheme="majorHAnsi" w:hAnsiTheme="majorHAnsi" w:cstheme="majorHAnsi"/>
          <w:b/>
          <w:bCs/>
          <w:u w:val="single"/>
        </w:rPr>
        <w:t xml:space="preserve">I. </w:t>
      </w:r>
      <w:r w:rsidR="00284B28" w:rsidRPr="00284B28">
        <w:rPr>
          <w:rFonts w:asciiTheme="majorHAnsi" w:hAnsiTheme="majorHAnsi" w:cstheme="majorHAnsi"/>
          <w:b/>
          <w:bCs/>
          <w:u w:val="single"/>
        </w:rPr>
        <w:t>INTRODUCTION TO THE EXPERIMENT</w:t>
      </w:r>
      <w:r w:rsidR="00284B28" w:rsidRPr="00284B28">
        <w:rPr>
          <w:rFonts w:asciiTheme="majorHAnsi" w:hAnsiTheme="majorHAnsi" w:cstheme="majorHAnsi"/>
        </w:rPr>
        <w:t>________________________________________</w:t>
      </w:r>
    </w:p>
    <w:p w14:paraId="75CA47B2" w14:textId="77777777" w:rsidR="00584E08" w:rsidRPr="00584E08" w:rsidRDefault="00584E08" w:rsidP="00284B28">
      <w:pPr>
        <w:spacing w:line="276" w:lineRule="auto"/>
        <w:rPr>
          <w:rFonts w:ascii="Open Sauce One" w:hAnsi="Open Sauce One"/>
          <w:sz w:val="22"/>
          <w:szCs w:val="22"/>
          <w:u w:val="single"/>
        </w:rPr>
      </w:pPr>
    </w:p>
    <w:p w14:paraId="28852786" w14:textId="6F00ECFA" w:rsidR="00284B28" w:rsidRDefault="00284B28" w:rsidP="00F75D6B">
      <w:pPr>
        <w:spacing w:line="276" w:lineRule="auto"/>
        <w:rPr>
          <w:rFonts w:asciiTheme="majorHAnsi" w:hAnsiTheme="majorHAnsi" w:cstheme="majorHAnsi"/>
        </w:rPr>
      </w:pPr>
      <w:r w:rsidRPr="00C92D28">
        <w:rPr>
          <w:rFonts w:asciiTheme="majorHAnsi" w:hAnsiTheme="majorHAnsi" w:cstheme="majorHAnsi"/>
        </w:rPr>
        <w:t xml:space="preserve">This experiment is </w:t>
      </w:r>
      <w:r>
        <w:rPr>
          <w:rFonts w:asciiTheme="majorHAnsi" w:hAnsiTheme="majorHAnsi" w:cstheme="majorHAnsi"/>
        </w:rPr>
        <w:t>interested in</w:t>
      </w:r>
      <w:r w:rsidRPr="00C92D28">
        <w:rPr>
          <w:rFonts w:asciiTheme="majorHAnsi" w:hAnsiTheme="majorHAnsi" w:cstheme="majorHAnsi"/>
        </w:rPr>
        <w:t xml:space="preserve"> attention and learning.</w:t>
      </w:r>
      <w:r>
        <w:rPr>
          <w:rFonts w:asciiTheme="majorHAnsi" w:hAnsiTheme="majorHAnsi" w:cstheme="majorHAnsi"/>
        </w:rPr>
        <w:t xml:space="preserve"> You are going to be asked to play several</w:t>
      </w:r>
      <w:r w:rsidR="00FE28AB">
        <w:rPr>
          <w:rFonts w:asciiTheme="majorHAnsi" w:hAnsiTheme="majorHAnsi" w:cstheme="majorHAnsi"/>
        </w:rPr>
        <w:t xml:space="preserve"> mini</w:t>
      </w:r>
      <w:r>
        <w:rPr>
          <w:rFonts w:asciiTheme="majorHAnsi" w:hAnsiTheme="majorHAnsi" w:cstheme="majorHAnsi"/>
        </w:rPr>
        <w:t xml:space="preserve"> attention and learning </w:t>
      </w:r>
      <w:r w:rsidR="00FE28AB">
        <w:rPr>
          <w:rFonts w:asciiTheme="majorHAnsi" w:hAnsiTheme="majorHAnsi" w:cstheme="majorHAnsi"/>
        </w:rPr>
        <w:t>games</w:t>
      </w:r>
      <w:r>
        <w:rPr>
          <w:rFonts w:asciiTheme="majorHAnsi" w:hAnsiTheme="majorHAnsi" w:cstheme="majorHAnsi"/>
        </w:rPr>
        <w:t xml:space="preserve"> on the computer, and at the end of the experiment you will be asked to compete some questionnaires. </w:t>
      </w:r>
      <w:r w:rsidR="00FE28AB">
        <w:rPr>
          <w:rFonts w:asciiTheme="majorHAnsi" w:hAnsiTheme="majorHAnsi" w:cstheme="majorHAnsi"/>
        </w:rPr>
        <w:t>T</w:t>
      </w:r>
      <w:r>
        <w:rPr>
          <w:rFonts w:asciiTheme="majorHAnsi" w:hAnsiTheme="majorHAnsi" w:cstheme="majorHAnsi"/>
        </w:rPr>
        <w:t xml:space="preserve">he learning task will consist of learning the relationship between shapes and </w:t>
      </w:r>
      <w:r w:rsidR="00FE28AB">
        <w:rPr>
          <w:rFonts w:asciiTheme="majorHAnsi" w:hAnsiTheme="majorHAnsi" w:cstheme="majorHAnsi"/>
        </w:rPr>
        <w:t>electric shock</w:t>
      </w:r>
      <w:r w:rsidR="00F75D6B">
        <w:rPr>
          <w:rFonts w:asciiTheme="majorHAnsi" w:hAnsiTheme="majorHAnsi" w:cstheme="majorHAnsi"/>
        </w:rPr>
        <w:t>s</w:t>
      </w:r>
      <w:r w:rsidR="00FE28AB">
        <w:rPr>
          <w:rFonts w:asciiTheme="majorHAnsi" w:hAnsiTheme="majorHAnsi" w:cstheme="majorHAnsi"/>
        </w:rPr>
        <w:t xml:space="preserve"> (at the level that you chose before beginning this part of the task)</w:t>
      </w:r>
      <w:r w:rsidR="002F3B46">
        <w:rPr>
          <w:rFonts w:asciiTheme="majorHAnsi" w:hAnsiTheme="majorHAnsi" w:cstheme="majorHAnsi"/>
        </w:rPr>
        <w:t>. T</w:t>
      </w:r>
      <w:r>
        <w:rPr>
          <w:rFonts w:asciiTheme="majorHAnsi" w:hAnsiTheme="majorHAnsi" w:cstheme="majorHAnsi"/>
        </w:rPr>
        <w:t>he attention tasks will be</w:t>
      </w:r>
      <w:r w:rsidR="00FE28AB">
        <w:rPr>
          <w:rFonts w:asciiTheme="majorHAnsi" w:hAnsiTheme="majorHAnsi" w:cstheme="majorHAnsi"/>
        </w:rPr>
        <w:t xml:space="preserve"> </w:t>
      </w:r>
      <w:r w:rsidR="00F75D6B">
        <w:rPr>
          <w:rFonts w:asciiTheme="majorHAnsi" w:hAnsiTheme="majorHAnsi" w:cstheme="majorHAnsi"/>
        </w:rPr>
        <w:t>fast-paced</w:t>
      </w:r>
      <w:r>
        <w:rPr>
          <w:rFonts w:asciiTheme="majorHAnsi" w:hAnsiTheme="majorHAnsi" w:cstheme="majorHAnsi"/>
        </w:rPr>
        <w:t xml:space="preserve"> </w:t>
      </w:r>
      <w:r w:rsidR="002F3B46">
        <w:rPr>
          <w:rFonts w:asciiTheme="majorHAnsi" w:hAnsiTheme="majorHAnsi" w:cstheme="majorHAnsi"/>
        </w:rPr>
        <w:t>thinking</w:t>
      </w:r>
      <w:r>
        <w:rPr>
          <w:rFonts w:asciiTheme="majorHAnsi" w:hAnsiTheme="majorHAnsi" w:cstheme="majorHAnsi"/>
        </w:rPr>
        <w:t xml:space="preserve"> </w:t>
      </w:r>
      <w:r w:rsidR="00FE28AB">
        <w:rPr>
          <w:rFonts w:asciiTheme="majorHAnsi" w:hAnsiTheme="majorHAnsi" w:cstheme="majorHAnsi"/>
        </w:rPr>
        <w:t xml:space="preserve">and perceptual </w:t>
      </w:r>
      <w:r>
        <w:rPr>
          <w:rFonts w:asciiTheme="majorHAnsi" w:hAnsiTheme="majorHAnsi" w:cstheme="majorHAnsi"/>
        </w:rPr>
        <w:t xml:space="preserve">games. </w:t>
      </w:r>
      <w:r w:rsidR="002F3B46">
        <w:rPr>
          <w:rFonts w:asciiTheme="majorHAnsi" w:hAnsiTheme="majorHAnsi" w:cstheme="majorHAnsi"/>
        </w:rPr>
        <w:t xml:space="preserve">Each of these tasks will be described in detail later in the experiment, and you will have a chance to practice each one before the Main Phase – where all these tasks will be presented together. </w:t>
      </w:r>
      <w:r>
        <w:rPr>
          <w:rFonts w:asciiTheme="majorHAnsi" w:hAnsiTheme="majorHAnsi" w:cstheme="majorHAnsi"/>
        </w:rPr>
        <w:t xml:space="preserve"> </w:t>
      </w:r>
    </w:p>
    <w:p w14:paraId="49B5FD62" w14:textId="77777777" w:rsidR="00316D1E" w:rsidRDefault="00316D1E" w:rsidP="00316D1E">
      <w:pPr>
        <w:spacing w:line="276" w:lineRule="auto"/>
        <w:jc w:val="both"/>
        <w:rPr>
          <w:rFonts w:asciiTheme="majorHAnsi" w:hAnsiTheme="majorHAnsi" w:cstheme="majorHAnsi"/>
        </w:rPr>
      </w:pPr>
    </w:p>
    <w:p w14:paraId="20EFD125" w14:textId="347F281B" w:rsidR="007967C9" w:rsidRDefault="007967C9" w:rsidP="00316D1E">
      <w:pPr>
        <w:spacing w:line="276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Any </w:t>
      </w:r>
      <w:r w:rsidR="00316D1E">
        <w:rPr>
          <w:rFonts w:asciiTheme="majorHAnsi" w:hAnsiTheme="majorHAnsi" w:cstheme="majorHAnsi"/>
        </w:rPr>
        <w:t>q</w:t>
      </w:r>
      <w:r>
        <w:rPr>
          <w:rFonts w:asciiTheme="majorHAnsi" w:hAnsiTheme="majorHAnsi" w:cstheme="majorHAnsi"/>
        </w:rPr>
        <w:t>uestions</w:t>
      </w:r>
      <w:r w:rsidR="00F75D6B">
        <w:rPr>
          <w:rFonts w:asciiTheme="majorHAnsi" w:hAnsiTheme="majorHAnsi" w:cstheme="majorHAnsi"/>
        </w:rPr>
        <w:t xml:space="preserve"> before we start</w:t>
      </w:r>
      <w:r>
        <w:rPr>
          <w:rFonts w:asciiTheme="majorHAnsi" w:hAnsiTheme="majorHAnsi" w:cstheme="majorHAnsi"/>
        </w:rPr>
        <w:t>?</w:t>
      </w:r>
    </w:p>
    <w:p w14:paraId="3FF473E2" w14:textId="77777777" w:rsidR="00284B28" w:rsidRDefault="00284B28" w:rsidP="00284B28">
      <w:pPr>
        <w:pBdr>
          <w:bottom w:val="single" w:sz="6" w:space="1" w:color="auto"/>
        </w:pBdr>
        <w:spacing w:line="276" w:lineRule="auto"/>
        <w:rPr>
          <w:rFonts w:asciiTheme="majorHAnsi" w:hAnsiTheme="majorHAnsi" w:cstheme="majorHAnsi"/>
        </w:rPr>
      </w:pPr>
    </w:p>
    <w:p w14:paraId="5CD0EAA9" w14:textId="55C72BC9" w:rsidR="00C60375" w:rsidRDefault="00FF1B8A" w:rsidP="00FF1B8A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22993093" w14:textId="77777777" w:rsidR="00C60375" w:rsidRDefault="00C60375" w:rsidP="00284B28">
      <w:pPr>
        <w:spacing w:line="276" w:lineRule="auto"/>
        <w:ind w:firstLine="720"/>
        <w:rPr>
          <w:rFonts w:asciiTheme="majorHAnsi" w:hAnsiTheme="majorHAnsi" w:cstheme="majorHAnsi"/>
        </w:rPr>
      </w:pPr>
    </w:p>
    <w:p w14:paraId="66BD7D33" w14:textId="0287A4FD" w:rsidR="00284B28" w:rsidRPr="00284B28" w:rsidRDefault="00C60375" w:rsidP="00284B2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  <w:u w:val="single"/>
        </w:rPr>
        <w:t>II.</w:t>
      </w:r>
      <w:r w:rsidR="00FE28AB">
        <w:rPr>
          <w:rFonts w:asciiTheme="majorHAnsi" w:hAnsiTheme="majorHAnsi" w:cstheme="majorHAnsi"/>
          <w:b/>
          <w:bCs/>
          <w:u w:val="single"/>
        </w:rPr>
        <w:t xml:space="preserve"> </w:t>
      </w:r>
      <w:r w:rsidR="0030477A" w:rsidRPr="00284B28">
        <w:rPr>
          <w:rFonts w:asciiTheme="majorHAnsi" w:hAnsiTheme="majorHAnsi" w:cstheme="majorHAnsi"/>
          <w:b/>
          <w:bCs/>
          <w:u w:val="single"/>
        </w:rPr>
        <w:t>RATING</w:t>
      </w:r>
      <w:r w:rsidR="0030477A">
        <w:rPr>
          <w:rFonts w:asciiTheme="majorHAnsi" w:hAnsiTheme="majorHAnsi" w:cstheme="majorHAnsi"/>
          <w:b/>
          <w:bCs/>
          <w:u w:val="single"/>
        </w:rPr>
        <w:t xml:space="preserve"> </w:t>
      </w:r>
      <w:r w:rsidR="0030477A" w:rsidRPr="00284B28">
        <w:rPr>
          <w:rFonts w:asciiTheme="majorHAnsi" w:hAnsiTheme="majorHAnsi" w:cstheme="majorHAnsi"/>
          <w:b/>
          <w:bCs/>
          <w:u w:val="single"/>
        </w:rPr>
        <w:t>PRACTICE</w:t>
      </w:r>
      <w:r w:rsidR="0030477A" w:rsidRPr="00284B28">
        <w:rPr>
          <w:rFonts w:asciiTheme="majorHAnsi" w:hAnsiTheme="majorHAnsi" w:cstheme="majorHAnsi"/>
        </w:rPr>
        <w:t>______________________________</w:t>
      </w:r>
      <w:r w:rsidR="0030477A">
        <w:rPr>
          <w:rFonts w:asciiTheme="majorHAnsi" w:hAnsiTheme="majorHAnsi" w:cstheme="majorHAnsi"/>
        </w:rPr>
        <w:t>___</w:t>
      </w:r>
      <w:r w:rsidR="0030477A" w:rsidRPr="00284B28">
        <w:rPr>
          <w:rFonts w:asciiTheme="majorHAnsi" w:hAnsiTheme="majorHAnsi" w:cstheme="majorHAnsi"/>
        </w:rPr>
        <w:t>____</w:t>
      </w:r>
    </w:p>
    <w:p w14:paraId="1249D320" w14:textId="77777777" w:rsidR="00284B28" w:rsidRDefault="00284B28" w:rsidP="00284B28">
      <w:pPr>
        <w:spacing w:line="276" w:lineRule="auto"/>
        <w:ind w:firstLine="720"/>
        <w:rPr>
          <w:rFonts w:asciiTheme="majorHAnsi" w:hAnsiTheme="majorHAnsi" w:cstheme="majorHAnsi"/>
        </w:rPr>
      </w:pPr>
    </w:p>
    <w:p w14:paraId="7EC4B195" w14:textId="461EABFE" w:rsidR="001A1B90" w:rsidRPr="006024B3" w:rsidRDefault="0030477A" w:rsidP="001A1B90">
      <w:pPr>
        <w:spacing w:line="276" w:lineRule="auto"/>
        <w:rPr>
          <w:rFonts w:asciiTheme="majorHAnsi" w:hAnsiTheme="majorHAnsi" w:cstheme="majorHAnsi"/>
          <w:i/>
          <w:iCs/>
        </w:rPr>
      </w:pPr>
      <w:r w:rsidRPr="00284B28">
        <w:rPr>
          <w:rFonts w:asciiTheme="majorHAnsi" w:hAnsiTheme="majorHAnsi" w:cstheme="majorHAnsi"/>
        </w:rPr>
        <w:t>Yo</w:t>
      </w:r>
      <w:r>
        <w:rPr>
          <w:rFonts w:asciiTheme="majorHAnsi" w:hAnsiTheme="majorHAnsi" w:cstheme="majorHAnsi"/>
        </w:rPr>
        <w:t xml:space="preserve">u will now practice using the ratings that you will use in the Main Phase. Here, </w:t>
      </w:r>
      <w:r w:rsidR="00F75D6B">
        <w:rPr>
          <w:rFonts w:asciiTheme="majorHAnsi" w:hAnsiTheme="majorHAnsi" w:cstheme="majorHAnsi"/>
        </w:rPr>
        <w:t xml:space="preserve">you </w:t>
      </w:r>
      <w:r>
        <w:rPr>
          <w:rFonts w:asciiTheme="majorHAnsi" w:hAnsiTheme="majorHAnsi" w:cstheme="majorHAnsi"/>
        </w:rPr>
        <w:t xml:space="preserve">will see a shape and be asked </w:t>
      </w:r>
      <w:r w:rsidR="00F75D6B">
        <w:rPr>
          <w:rFonts w:asciiTheme="majorHAnsi" w:hAnsiTheme="majorHAnsi" w:cstheme="majorHAnsi"/>
        </w:rPr>
        <w:t>3</w:t>
      </w:r>
      <w:r>
        <w:rPr>
          <w:rFonts w:asciiTheme="majorHAnsi" w:hAnsiTheme="majorHAnsi" w:cstheme="majorHAnsi"/>
        </w:rPr>
        <w:t xml:space="preserve"> different questions</w:t>
      </w:r>
      <w:r w:rsidR="006A6859">
        <w:rPr>
          <w:rFonts w:asciiTheme="majorHAnsi" w:hAnsiTheme="majorHAnsi" w:cstheme="majorHAnsi"/>
        </w:rPr>
        <w:t xml:space="preserve">. </w:t>
      </w:r>
      <w:r w:rsidR="006024B3">
        <w:rPr>
          <w:rFonts w:asciiTheme="majorHAnsi" w:hAnsiTheme="majorHAnsi" w:cstheme="majorHAnsi"/>
        </w:rPr>
        <w:t>(</w:t>
      </w:r>
      <w:r w:rsidR="006024B3">
        <w:rPr>
          <w:rFonts w:asciiTheme="majorHAnsi" w:hAnsiTheme="majorHAnsi" w:cstheme="majorHAnsi"/>
          <w:i/>
          <w:iCs/>
        </w:rPr>
        <w:t>In</w:t>
      </w:r>
      <w:r w:rsidR="006024B3" w:rsidRPr="00284B28">
        <w:rPr>
          <w:rFonts w:asciiTheme="majorHAnsi" w:hAnsiTheme="majorHAnsi" w:cstheme="majorHAnsi"/>
          <w:i/>
          <w:iCs/>
        </w:rPr>
        <w:t xml:space="preserve"> the Main Phase</w:t>
      </w:r>
      <w:r w:rsidR="006024B3">
        <w:rPr>
          <w:rFonts w:asciiTheme="majorHAnsi" w:hAnsiTheme="majorHAnsi" w:cstheme="majorHAnsi"/>
          <w:i/>
          <w:iCs/>
        </w:rPr>
        <w:t>,</w:t>
      </w:r>
      <w:r w:rsidR="006024B3" w:rsidRPr="00284B28">
        <w:rPr>
          <w:rFonts w:asciiTheme="majorHAnsi" w:hAnsiTheme="majorHAnsi" w:cstheme="majorHAnsi"/>
          <w:i/>
          <w:iCs/>
        </w:rPr>
        <w:t xml:space="preserve"> a shape </w:t>
      </w:r>
      <w:r w:rsidR="006024B3">
        <w:rPr>
          <w:rFonts w:asciiTheme="majorHAnsi" w:hAnsiTheme="majorHAnsi" w:cstheme="majorHAnsi"/>
          <w:i/>
          <w:iCs/>
        </w:rPr>
        <w:t>will be linked with a shock</w:t>
      </w:r>
      <w:r w:rsidR="006024B3" w:rsidRPr="00284B28">
        <w:rPr>
          <w:rFonts w:asciiTheme="majorHAnsi" w:hAnsiTheme="majorHAnsi" w:cstheme="majorHAnsi"/>
          <w:i/>
          <w:iCs/>
        </w:rPr>
        <w:t xml:space="preserve"> – so these </w:t>
      </w:r>
      <w:r w:rsidR="006024B3">
        <w:rPr>
          <w:rFonts w:asciiTheme="majorHAnsi" w:hAnsiTheme="majorHAnsi" w:cstheme="majorHAnsi"/>
          <w:i/>
          <w:iCs/>
        </w:rPr>
        <w:t>ratings</w:t>
      </w:r>
      <w:r w:rsidR="006024B3" w:rsidRPr="00284B28">
        <w:rPr>
          <w:rFonts w:asciiTheme="majorHAnsi" w:hAnsiTheme="majorHAnsi" w:cstheme="majorHAnsi"/>
          <w:i/>
          <w:iCs/>
        </w:rPr>
        <w:t xml:space="preserve"> will make more </w:t>
      </w:r>
      <w:r w:rsidR="006024B3">
        <w:rPr>
          <w:rFonts w:asciiTheme="majorHAnsi" w:hAnsiTheme="majorHAnsi" w:cstheme="majorHAnsi"/>
          <w:i/>
          <w:iCs/>
        </w:rPr>
        <w:t>sense in the Main Phase.</w:t>
      </w:r>
      <w:r w:rsidR="006024B3">
        <w:rPr>
          <w:rFonts w:asciiTheme="majorHAnsi" w:hAnsiTheme="majorHAnsi" w:cstheme="majorHAnsi"/>
        </w:rPr>
        <w:t xml:space="preserve">) </w:t>
      </w:r>
      <w:r w:rsidR="006A6859">
        <w:rPr>
          <w:rFonts w:asciiTheme="majorHAnsi" w:hAnsiTheme="majorHAnsi" w:cstheme="majorHAnsi"/>
        </w:rPr>
        <w:t xml:space="preserve">You can provide your response using the numbers on the keyboard. </w:t>
      </w:r>
      <w:r w:rsidR="001A1B90">
        <w:rPr>
          <w:rFonts w:asciiTheme="majorHAnsi" w:hAnsiTheme="majorHAnsi" w:cstheme="majorHAnsi"/>
        </w:rPr>
        <w:t>The questions will ask</w:t>
      </w:r>
      <w:r w:rsidR="009000B9">
        <w:rPr>
          <w:rFonts w:asciiTheme="majorHAnsi" w:hAnsiTheme="majorHAnsi" w:cstheme="majorHAnsi"/>
        </w:rPr>
        <w:t xml:space="preserve"> how much you </w:t>
      </w:r>
      <w:r w:rsidR="009000B9" w:rsidRPr="009000B9">
        <w:rPr>
          <w:rFonts w:asciiTheme="majorHAnsi" w:hAnsiTheme="majorHAnsi" w:cstheme="majorHAnsi"/>
          <w:b/>
          <w:bCs/>
        </w:rPr>
        <w:t>EXPECT</w:t>
      </w:r>
      <w:r w:rsidR="009000B9">
        <w:rPr>
          <w:rFonts w:asciiTheme="majorHAnsi" w:hAnsiTheme="majorHAnsi" w:cstheme="majorHAnsi"/>
        </w:rPr>
        <w:t xml:space="preserve"> the electric shock to occur, how </w:t>
      </w:r>
      <w:r w:rsidR="009000B9" w:rsidRPr="009000B9">
        <w:rPr>
          <w:rFonts w:asciiTheme="majorHAnsi" w:hAnsiTheme="majorHAnsi" w:cstheme="majorHAnsi"/>
          <w:b/>
          <w:bCs/>
        </w:rPr>
        <w:t>POSITIVE / NEGATIVE</w:t>
      </w:r>
      <w:r w:rsidR="009000B9">
        <w:rPr>
          <w:rFonts w:asciiTheme="majorHAnsi" w:hAnsiTheme="majorHAnsi" w:cstheme="majorHAnsi"/>
        </w:rPr>
        <w:t xml:space="preserve"> you feel, and how </w:t>
      </w:r>
      <w:r w:rsidR="009000B9" w:rsidRPr="009000B9">
        <w:rPr>
          <w:rFonts w:asciiTheme="majorHAnsi" w:hAnsiTheme="majorHAnsi" w:cstheme="majorHAnsi"/>
          <w:b/>
          <w:bCs/>
        </w:rPr>
        <w:t>TENSE / CALM</w:t>
      </w:r>
      <w:r w:rsidR="009000B9">
        <w:rPr>
          <w:rFonts w:asciiTheme="majorHAnsi" w:hAnsiTheme="majorHAnsi" w:cstheme="majorHAnsi"/>
        </w:rPr>
        <w:t xml:space="preserve"> you feel. They will look like this: </w:t>
      </w:r>
    </w:p>
    <w:p w14:paraId="59CA02DC" w14:textId="1895C974" w:rsidR="001A1B90" w:rsidRDefault="009000B9" w:rsidP="00AC519C">
      <w:pPr>
        <w:spacing w:line="276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  <w14:ligatures w14:val="standardContextual"/>
        </w:rPr>
        <w:drawing>
          <wp:anchor distT="0" distB="0" distL="114300" distR="114300" simplePos="0" relativeHeight="251698176" behindDoc="0" locked="0" layoutInCell="1" allowOverlap="1" wp14:anchorId="534EB2EC" wp14:editId="031FF097">
            <wp:simplePos x="0" y="0"/>
            <wp:positionH relativeFrom="column">
              <wp:posOffset>3500120</wp:posOffset>
            </wp:positionH>
            <wp:positionV relativeFrom="paragraph">
              <wp:posOffset>285115</wp:posOffset>
            </wp:positionV>
            <wp:extent cx="2179320" cy="3556635"/>
            <wp:effectExtent l="0" t="2858" r="2223" b="2222"/>
            <wp:wrapThrough wrapText="bothSides">
              <wp:wrapPolygon edited="0">
                <wp:start x="-28" y="21583"/>
                <wp:lineTo x="21496" y="21583"/>
                <wp:lineTo x="21496" y="64"/>
                <wp:lineTo x="-28" y="64"/>
                <wp:lineTo x="-28" y="21583"/>
              </wp:wrapPolygon>
            </wp:wrapThrough>
            <wp:docPr id="148501158" name="Picture 12" descr="A screen with a star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1158" name="Picture 12" descr="A screen with a star on it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33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70" t="2319" r="11520"/>
                    <a:stretch/>
                  </pic:blipFill>
                  <pic:spPr bwMode="auto">
                    <a:xfrm rot="5400000">
                      <a:off x="0" y="0"/>
                      <a:ext cx="2179320" cy="355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Theme="majorHAnsi" w:hAnsiTheme="majorHAnsi" w:cstheme="majorHAnsi"/>
          <w:noProof/>
          <w14:ligatures w14:val="standardContextual"/>
        </w:rPr>
        <w:drawing>
          <wp:anchor distT="0" distB="0" distL="114300" distR="114300" simplePos="0" relativeHeight="251697152" behindDoc="0" locked="0" layoutInCell="1" allowOverlap="1" wp14:anchorId="2C8F1C00" wp14:editId="4E3FFBD4">
            <wp:simplePos x="0" y="0"/>
            <wp:positionH relativeFrom="column">
              <wp:posOffset>-196215</wp:posOffset>
            </wp:positionH>
            <wp:positionV relativeFrom="paragraph">
              <wp:posOffset>228600</wp:posOffset>
            </wp:positionV>
            <wp:extent cx="2171065" cy="3674110"/>
            <wp:effectExtent l="0" t="2222" r="0" b="0"/>
            <wp:wrapThrough wrapText="bothSides">
              <wp:wrapPolygon edited="0">
                <wp:start x="-22" y="21587"/>
                <wp:lineTo x="21458" y="21587"/>
                <wp:lineTo x="21458" y="84"/>
                <wp:lineTo x="-22" y="84"/>
                <wp:lineTo x="-22" y="21587"/>
              </wp:wrapPolygon>
            </wp:wrapThrough>
            <wp:docPr id="2073169953" name="Picture 2073169953" descr="A screen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169953" name="Picture 2073169953" descr="A screen on a table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  <a14:imgEffect>
                                <a14:saturation sat="33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10" t="4087" r="23351" b="-1"/>
                    <a:stretch/>
                  </pic:blipFill>
                  <pic:spPr bwMode="auto">
                    <a:xfrm rot="5400000">
                      <a:off x="0" y="0"/>
                      <a:ext cx="2171065" cy="3674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4FF200" w14:textId="5DB66592" w:rsidR="001A1B90" w:rsidRDefault="001A1B90" w:rsidP="001A1B90">
      <w:pPr>
        <w:spacing w:line="276" w:lineRule="auto"/>
        <w:jc w:val="center"/>
        <w:rPr>
          <w:rFonts w:asciiTheme="majorHAnsi" w:hAnsiTheme="majorHAnsi" w:cstheme="majorHAnsi"/>
        </w:rPr>
      </w:pPr>
    </w:p>
    <w:p w14:paraId="4DDA566C" w14:textId="5CD2F50B" w:rsidR="001A1B90" w:rsidRDefault="001A1B90" w:rsidP="00AC519C">
      <w:pPr>
        <w:spacing w:line="276" w:lineRule="auto"/>
        <w:rPr>
          <w:rFonts w:asciiTheme="majorHAnsi" w:hAnsiTheme="majorHAnsi" w:cstheme="majorHAnsi"/>
        </w:rPr>
      </w:pPr>
    </w:p>
    <w:p w14:paraId="3F171E80" w14:textId="455E13B9" w:rsidR="001A1B90" w:rsidRDefault="009000B9" w:rsidP="00AC519C">
      <w:pPr>
        <w:spacing w:line="276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  <w14:ligatures w14:val="standardContextual"/>
        </w:rPr>
        <w:drawing>
          <wp:anchor distT="0" distB="0" distL="114300" distR="114300" simplePos="0" relativeHeight="251699200" behindDoc="0" locked="0" layoutInCell="1" allowOverlap="1" wp14:anchorId="4DB9D3C0" wp14:editId="07ACCDDC">
            <wp:simplePos x="0" y="0"/>
            <wp:positionH relativeFrom="column">
              <wp:posOffset>1630680</wp:posOffset>
            </wp:positionH>
            <wp:positionV relativeFrom="paragraph">
              <wp:posOffset>1847215</wp:posOffset>
            </wp:positionV>
            <wp:extent cx="2208530" cy="3790950"/>
            <wp:effectExtent l="0" t="3810" r="0" b="0"/>
            <wp:wrapThrough wrapText="bothSides">
              <wp:wrapPolygon edited="0">
                <wp:start x="-37" y="21578"/>
                <wp:lineTo x="21451" y="21578"/>
                <wp:lineTo x="21451" y="87"/>
                <wp:lineTo x="-37" y="87"/>
                <wp:lineTo x="-37" y="21578"/>
              </wp:wrapPolygon>
            </wp:wrapThrough>
            <wp:docPr id="1403565781" name="Picture 9" descr="A screen with a star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565781" name="Picture 9" descr="A screen with a star on i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33000"/>
                              </a14:imgEffect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97" r="17478"/>
                    <a:stretch/>
                  </pic:blipFill>
                  <pic:spPr bwMode="auto">
                    <a:xfrm rot="5400000">
                      <a:off x="0" y="0"/>
                      <a:ext cx="2208530" cy="379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EC5A6A" w14:textId="77777777" w:rsidR="009000B9" w:rsidRDefault="009000B9" w:rsidP="00AC519C">
      <w:pPr>
        <w:spacing w:line="276" w:lineRule="auto"/>
        <w:rPr>
          <w:rFonts w:asciiTheme="majorHAnsi" w:hAnsiTheme="majorHAnsi" w:cstheme="majorHAnsi"/>
        </w:rPr>
      </w:pPr>
    </w:p>
    <w:p w14:paraId="4F538447" w14:textId="77777777" w:rsidR="009000B9" w:rsidRDefault="009000B9" w:rsidP="00AC519C">
      <w:pPr>
        <w:spacing w:line="276" w:lineRule="auto"/>
        <w:rPr>
          <w:rFonts w:asciiTheme="majorHAnsi" w:hAnsiTheme="majorHAnsi" w:cstheme="majorHAnsi"/>
        </w:rPr>
      </w:pPr>
    </w:p>
    <w:p w14:paraId="5C61C419" w14:textId="77777777" w:rsidR="009000B9" w:rsidRDefault="009000B9" w:rsidP="00AC519C">
      <w:pPr>
        <w:spacing w:line="276" w:lineRule="auto"/>
        <w:rPr>
          <w:rFonts w:asciiTheme="majorHAnsi" w:hAnsiTheme="majorHAnsi" w:cstheme="majorHAnsi"/>
        </w:rPr>
      </w:pPr>
    </w:p>
    <w:p w14:paraId="5DE175FE" w14:textId="77777777" w:rsidR="009000B9" w:rsidRDefault="009000B9" w:rsidP="00AC519C">
      <w:pPr>
        <w:spacing w:line="276" w:lineRule="auto"/>
        <w:rPr>
          <w:rFonts w:asciiTheme="majorHAnsi" w:hAnsiTheme="majorHAnsi" w:cstheme="majorHAnsi"/>
        </w:rPr>
      </w:pPr>
    </w:p>
    <w:p w14:paraId="6FFF97C2" w14:textId="77777777" w:rsidR="009000B9" w:rsidRDefault="009000B9" w:rsidP="00AC519C">
      <w:pPr>
        <w:spacing w:line="276" w:lineRule="auto"/>
        <w:rPr>
          <w:rFonts w:asciiTheme="majorHAnsi" w:hAnsiTheme="majorHAnsi" w:cstheme="majorHAnsi"/>
        </w:rPr>
      </w:pPr>
    </w:p>
    <w:p w14:paraId="034F7D72" w14:textId="77777777" w:rsidR="009000B9" w:rsidRDefault="009000B9" w:rsidP="00AC519C">
      <w:pPr>
        <w:spacing w:line="276" w:lineRule="auto"/>
        <w:rPr>
          <w:rFonts w:asciiTheme="majorHAnsi" w:hAnsiTheme="majorHAnsi" w:cstheme="majorHAnsi"/>
        </w:rPr>
      </w:pPr>
    </w:p>
    <w:p w14:paraId="6AE47AB3" w14:textId="77777777" w:rsidR="009000B9" w:rsidRDefault="009000B9" w:rsidP="00AC519C">
      <w:pPr>
        <w:spacing w:line="276" w:lineRule="auto"/>
        <w:rPr>
          <w:rFonts w:asciiTheme="majorHAnsi" w:hAnsiTheme="majorHAnsi" w:cstheme="majorHAnsi"/>
        </w:rPr>
      </w:pPr>
    </w:p>
    <w:p w14:paraId="0346FFF5" w14:textId="77777777" w:rsidR="009000B9" w:rsidRDefault="009000B9" w:rsidP="00AC519C">
      <w:pPr>
        <w:spacing w:line="276" w:lineRule="auto"/>
        <w:rPr>
          <w:rFonts w:asciiTheme="majorHAnsi" w:hAnsiTheme="majorHAnsi" w:cstheme="majorHAnsi"/>
        </w:rPr>
      </w:pPr>
    </w:p>
    <w:p w14:paraId="0E34EBDB" w14:textId="77777777" w:rsidR="009000B9" w:rsidRDefault="009000B9" w:rsidP="00AC519C">
      <w:pPr>
        <w:spacing w:line="276" w:lineRule="auto"/>
        <w:rPr>
          <w:rFonts w:asciiTheme="majorHAnsi" w:hAnsiTheme="majorHAnsi" w:cstheme="majorHAnsi"/>
        </w:rPr>
      </w:pPr>
    </w:p>
    <w:p w14:paraId="4A16424E" w14:textId="77777777" w:rsidR="009000B9" w:rsidRDefault="009000B9" w:rsidP="00AC519C">
      <w:pPr>
        <w:spacing w:line="276" w:lineRule="auto"/>
        <w:rPr>
          <w:rFonts w:asciiTheme="majorHAnsi" w:hAnsiTheme="majorHAnsi" w:cstheme="majorHAnsi"/>
        </w:rPr>
      </w:pPr>
    </w:p>
    <w:p w14:paraId="6E6B9280" w14:textId="77777777" w:rsidR="009000B9" w:rsidRDefault="009000B9" w:rsidP="00AC519C">
      <w:pPr>
        <w:spacing w:line="276" w:lineRule="auto"/>
        <w:rPr>
          <w:rFonts w:asciiTheme="majorHAnsi" w:hAnsiTheme="majorHAnsi" w:cstheme="majorHAnsi"/>
        </w:rPr>
      </w:pPr>
    </w:p>
    <w:p w14:paraId="4808E1D8" w14:textId="77777777" w:rsidR="009000B9" w:rsidRDefault="009000B9" w:rsidP="00AC519C">
      <w:pPr>
        <w:spacing w:line="276" w:lineRule="auto"/>
        <w:rPr>
          <w:rFonts w:asciiTheme="majorHAnsi" w:hAnsiTheme="majorHAnsi" w:cstheme="majorHAnsi"/>
        </w:rPr>
      </w:pPr>
    </w:p>
    <w:p w14:paraId="0B74E9BE" w14:textId="7F7BEA5C" w:rsidR="00AC519C" w:rsidRDefault="00AC519C" w:rsidP="00AC519C">
      <w:pPr>
        <w:spacing w:line="276" w:lineRule="auto"/>
        <w:rPr>
          <w:rFonts w:asciiTheme="majorHAnsi" w:hAnsiTheme="majorHAnsi" w:cstheme="majorHAnsi"/>
        </w:rPr>
      </w:pPr>
    </w:p>
    <w:p w14:paraId="029D2276" w14:textId="77777777" w:rsidR="009000B9" w:rsidRDefault="009000B9" w:rsidP="0030477A">
      <w:pPr>
        <w:spacing w:line="276" w:lineRule="auto"/>
        <w:ind w:firstLine="720"/>
        <w:rPr>
          <w:rFonts w:asciiTheme="majorHAnsi" w:hAnsiTheme="majorHAnsi" w:cstheme="majorHAnsi"/>
        </w:rPr>
      </w:pPr>
    </w:p>
    <w:p w14:paraId="6AE9E7A4" w14:textId="176349DA" w:rsidR="002F4929" w:rsidRDefault="002F4929" w:rsidP="00751BC8">
      <w:pPr>
        <w:spacing w:line="276" w:lineRule="auto"/>
        <w:rPr>
          <w:rFonts w:asciiTheme="majorHAnsi" w:hAnsiTheme="majorHAnsi" w:cstheme="majorHAnsi"/>
        </w:rPr>
      </w:pPr>
    </w:p>
    <w:p w14:paraId="208C2387" w14:textId="77777777" w:rsidR="00751BC8" w:rsidRPr="00751BC8" w:rsidRDefault="00751BC8" w:rsidP="00751BC8">
      <w:pPr>
        <w:spacing w:line="276" w:lineRule="auto"/>
        <w:rPr>
          <w:rFonts w:asciiTheme="majorHAnsi" w:hAnsiTheme="majorHAnsi" w:cstheme="majorHAnsi"/>
          <w:u w:val="single"/>
        </w:rPr>
      </w:pPr>
    </w:p>
    <w:p w14:paraId="4416D2FE" w14:textId="64A4FBEA" w:rsidR="00751BC8" w:rsidRPr="00751BC8" w:rsidRDefault="00751BC8" w:rsidP="00751BC8">
      <w:pPr>
        <w:spacing w:line="276" w:lineRule="auto"/>
        <w:rPr>
          <w:rFonts w:asciiTheme="majorHAnsi" w:hAnsiTheme="majorHAnsi" w:cstheme="majorHAnsi"/>
          <w:u w:val="single"/>
        </w:rPr>
      </w:pPr>
      <w:r w:rsidRPr="00751BC8">
        <w:rPr>
          <w:rFonts w:asciiTheme="majorHAnsi" w:hAnsiTheme="majorHAnsi" w:cstheme="majorHAnsi"/>
          <w:u w:val="single"/>
        </w:rPr>
        <w:t xml:space="preserve">POSITVE / NEGATIVE RATINGS </w:t>
      </w:r>
    </w:p>
    <w:p w14:paraId="7EEFBB72" w14:textId="77777777" w:rsidR="00751BC8" w:rsidRDefault="00751BC8" w:rsidP="00751BC8">
      <w:pPr>
        <w:spacing w:line="276" w:lineRule="auto"/>
        <w:rPr>
          <w:rFonts w:asciiTheme="majorHAnsi" w:hAnsiTheme="majorHAnsi" w:cstheme="majorHAnsi"/>
        </w:rPr>
      </w:pPr>
    </w:p>
    <w:p w14:paraId="15B01339" w14:textId="207E85ED" w:rsidR="00751BC8" w:rsidRDefault="00751BC8" w:rsidP="00751BC8">
      <w:pPr>
        <w:spacing w:line="276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  <w14:ligatures w14:val="standardContextual"/>
        </w:rPr>
        <w:drawing>
          <wp:inline distT="0" distB="0" distL="0" distR="0" wp14:anchorId="30E493F7" wp14:editId="49E22F2D">
            <wp:extent cx="5486400" cy="2001520"/>
            <wp:effectExtent l="0" t="0" r="0" b="5080"/>
            <wp:docPr id="430075567" name="Picture 13" descr="A screenshot of a black and white im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075567" name="Picture 13" descr="A screenshot of a black and white imag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AC4B" w14:textId="77777777" w:rsidR="00751BC8" w:rsidRDefault="00751BC8" w:rsidP="00AC519C">
      <w:pPr>
        <w:spacing w:line="276" w:lineRule="auto"/>
        <w:rPr>
          <w:rFonts w:asciiTheme="majorHAnsi" w:hAnsiTheme="majorHAnsi" w:cstheme="majorHAnsi"/>
        </w:rPr>
      </w:pPr>
    </w:p>
    <w:p w14:paraId="501166BA" w14:textId="05A3EFCD" w:rsidR="00751BC8" w:rsidRDefault="00751BC8" w:rsidP="00751BC8">
      <w:pPr>
        <w:spacing w:line="276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Using the numbered scale, rate how </w:t>
      </w:r>
      <w:r w:rsidRPr="00AC519C">
        <w:rPr>
          <w:rFonts w:asciiTheme="majorHAnsi" w:hAnsiTheme="majorHAnsi" w:cstheme="majorHAnsi"/>
          <w:b/>
          <w:bCs/>
        </w:rPr>
        <w:t>positive or negative</w:t>
      </w:r>
      <w:r>
        <w:rPr>
          <w:rFonts w:asciiTheme="majorHAnsi" w:hAnsiTheme="majorHAnsi" w:cstheme="majorHAnsi"/>
        </w:rPr>
        <w:t xml:space="preserve"> you feel, ranging from </w:t>
      </w:r>
      <w:r w:rsidR="00786794">
        <w:rPr>
          <w:rFonts w:asciiTheme="majorHAnsi" w:hAnsiTheme="majorHAnsi" w:cstheme="majorHAnsi"/>
        </w:rPr>
        <w:t>feeling pleasant/happy [1]</w:t>
      </w:r>
      <w:r>
        <w:rPr>
          <w:rFonts w:asciiTheme="majorHAnsi" w:hAnsiTheme="majorHAnsi" w:cstheme="majorHAnsi"/>
        </w:rPr>
        <w:t xml:space="preserve"> to feeling </w:t>
      </w:r>
      <w:r w:rsidR="00786794">
        <w:rPr>
          <w:rFonts w:asciiTheme="majorHAnsi" w:hAnsiTheme="majorHAnsi" w:cstheme="majorHAnsi"/>
        </w:rPr>
        <w:t>un</w:t>
      </w:r>
      <w:r>
        <w:rPr>
          <w:rFonts w:asciiTheme="majorHAnsi" w:hAnsiTheme="majorHAnsi" w:cstheme="majorHAnsi"/>
        </w:rPr>
        <w:t>pleasant/</w:t>
      </w:r>
      <w:r w:rsidR="00786794">
        <w:rPr>
          <w:rFonts w:asciiTheme="majorHAnsi" w:hAnsiTheme="majorHAnsi" w:cstheme="majorHAnsi"/>
        </w:rPr>
        <w:t>un</w:t>
      </w:r>
      <w:r>
        <w:rPr>
          <w:rFonts w:asciiTheme="majorHAnsi" w:hAnsiTheme="majorHAnsi" w:cstheme="majorHAnsi"/>
        </w:rPr>
        <w:t>happy</w:t>
      </w:r>
      <w:r w:rsidR="00786794">
        <w:rPr>
          <w:rFonts w:asciiTheme="majorHAnsi" w:hAnsiTheme="majorHAnsi" w:cstheme="majorHAnsi"/>
        </w:rPr>
        <w:t xml:space="preserve"> [9]</w:t>
      </w:r>
      <w:r>
        <w:rPr>
          <w:rFonts w:asciiTheme="majorHAnsi" w:hAnsiTheme="majorHAnsi" w:cstheme="majorHAnsi"/>
        </w:rPr>
        <w:t xml:space="preserve">. </w:t>
      </w:r>
    </w:p>
    <w:p w14:paraId="727E1DCF" w14:textId="77777777" w:rsidR="00786794" w:rsidRDefault="00786794" w:rsidP="00751BC8">
      <w:pPr>
        <w:spacing w:line="276" w:lineRule="auto"/>
        <w:rPr>
          <w:rFonts w:asciiTheme="majorHAnsi" w:hAnsiTheme="majorHAnsi" w:cstheme="majorHAnsi"/>
        </w:rPr>
      </w:pPr>
    </w:p>
    <w:p w14:paraId="66D019D0" w14:textId="77777777" w:rsidR="00786794" w:rsidRDefault="00786794" w:rsidP="00751BC8">
      <w:pPr>
        <w:spacing w:line="276" w:lineRule="auto"/>
        <w:rPr>
          <w:rFonts w:asciiTheme="majorHAnsi" w:hAnsiTheme="majorHAnsi" w:cstheme="majorHAnsi"/>
        </w:rPr>
      </w:pPr>
    </w:p>
    <w:p w14:paraId="2243A543" w14:textId="20C2BEA6" w:rsidR="00786794" w:rsidRPr="00786794" w:rsidRDefault="00786794" w:rsidP="00751BC8">
      <w:pPr>
        <w:spacing w:line="276" w:lineRule="auto"/>
        <w:rPr>
          <w:rFonts w:asciiTheme="majorHAnsi" w:hAnsiTheme="majorHAnsi" w:cstheme="majorHAnsi"/>
          <w:u w:val="single"/>
        </w:rPr>
      </w:pPr>
      <w:r w:rsidRPr="00786794">
        <w:rPr>
          <w:rFonts w:asciiTheme="majorHAnsi" w:hAnsiTheme="majorHAnsi" w:cstheme="majorHAnsi"/>
          <w:u w:val="single"/>
        </w:rPr>
        <w:t xml:space="preserve">TENSE / CALM RATINGS </w:t>
      </w:r>
    </w:p>
    <w:p w14:paraId="469ED13A" w14:textId="77777777" w:rsidR="00751BC8" w:rsidRDefault="00751BC8" w:rsidP="00751BC8"/>
    <w:p w14:paraId="0EFDACC2" w14:textId="34B9A9E8" w:rsidR="00AC519C" w:rsidRDefault="00786794" w:rsidP="00AC519C">
      <w:pPr>
        <w:spacing w:line="276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  <w14:ligatures w14:val="standardContextual"/>
        </w:rPr>
        <w:drawing>
          <wp:inline distT="0" distB="0" distL="0" distR="0" wp14:anchorId="69DB8550" wp14:editId="377F8CF6">
            <wp:extent cx="5486400" cy="1995170"/>
            <wp:effectExtent l="0" t="0" r="0" b="0"/>
            <wp:docPr id="536772079" name="Picture 14" descr="A screenshot of a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772079" name="Picture 14" descr="A screenshot of a game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0058C" w14:textId="0AEA2715" w:rsidR="0030477A" w:rsidRDefault="0030477A" w:rsidP="0030477A">
      <w:pPr>
        <w:spacing w:line="276" w:lineRule="auto"/>
        <w:rPr>
          <w:rFonts w:asciiTheme="majorHAnsi" w:hAnsiTheme="majorHAnsi" w:cstheme="majorHAnsi"/>
        </w:rPr>
      </w:pPr>
    </w:p>
    <w:p w14:paraId="1EA2CFCA" w14:textId="3B0F3C1F" w:rsidR="00786794" w:rsidRDefault="00786794" w:rsidP="00786794">
      <w:pPr>
        <w:spacing w:line="276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Using the numbered scale, rate how </w:t>
      </w:r>
      <w:r w:rsidRPr="00AC519C">
        <w:rPr>
          <w:rFonts w:asciiTheme="majorHAnsi" w:hAnsiTheme="majorHAnsi" w:cstheme="majorHAnsi"/>
          <w:b/>
          <w:bCs/>
        </w:rPr>
        <w:t>tense or calm</w:t>
      </w:r>
      <w:r>
        <w:rPr>
          <w:rFonts w:asciiTheme="majorHAnsi" w:hAnsiTheme="majorHAnsi" w:cstheme="majorHAnsi"/>
        </w:rPr>
        <w:t xml:space="preserve"> you feel, ranging from strong tenseness/arousal [1] to very calm/bored [9].  </w:t>
      </w:r>
    </w:p>
    <w:p w14:paraId="670A44E2" w14:textId="77777777" w:rsidR="00786794" w:rsidRDefault="00786794" w:rsidP="00786794"/>
    <w:p w14:paraId="1BB27913" w14:textId="77777777" w:rsidR="00786794" w:rsidRDefault="00786794" w:rsidP="00786794"/>
    <w:p w14:paraId="09A5C4E7" w14:textId="77777777" w:rsidR="00786794" w:rsidRDefault="00786794" w:rsidP="00786794"/>
    <w:p w14:paraId="3C279D1D" w14:textId="77777777" w:rsidR="00786794" w:rsidRDefault="00786794" w:rsidP="00786794">
      <w:pPr>
        <w:spacing w:line="276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Select the number that represents your emotions best. You can also select the space in between two pictures. </w:t>
      </w:r>
    </w:p>
    <w:p w14:paraId="40E55410" w14:textId="5B02B3AD" w:rsidR="00F75D6B" w:rsidRDefault="00F75D6B" w:rsidP="0030477A">
      <w:pPr>
        <w:spacing w:line="276" w:lineRule="auto"/>
        <w:rPr>
          <w:rFonts w:asciiTheme="majorHAnsi" w:hAnsiTheme="majorHAnsi" w:cstheme="majorHAnsi"/>
        </w:rPr>
      </w:pPr>
    </w:p>
    <w:p w14:paraId="09AEA650" w14:textId="77777777" w:rsidR="001D65BF" w:rsidRDefault="0030477A" w:rsidP="007906F1">
      <w:pPr>
        <w:spacing w:line="276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 xml:space="preserve">Your job is to respond as accurately and as honestly as possible, without taking too much time to think about it.  </w:t>
      </w:r>
    </w:p>
    <w:p w14:paraId="7FD3FDBA" w14:textId="77777777" w:rsidR="001D65BF" w:rsidRDefault="001D65BF" w:rsidP="007906F1">
      <w:pPr>
        <w:spacing w:line="276" w:lineRule="auto"/>
        <w:rPr>
          <w:rFonts w:asciiTheme="majorHAnsi" w:hAnsiTheme="majorHAnsi" w:cstheme="majorHAnsi"/>
        </w:rPr>
      </w:pPr>
    </w:p>
    <w:p w14:paraId="5FAD2139" w14:textId="0C2EF0AE" w:rsidR="0030477A" w:rsidRPr="00C92D28" w:rsidRDefault="0030477A" w:rsidP="007906F1">
      <w:pPr>
        <w:spacing w:line="276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You will complete each of these ratings for three different shapes. </w:t>
      </w:r>
    </w:p>
    <w:p w14:paraId="6CC3474A" w14:textId="77777777" w:rsidR="007906F1" w:rsidRDefault="007906F1" w:rsidP="007906F1">
      <w:pPr>
        <w:rPr>
          <w:rFonts w:asciiTheme="majorHAnsi" w:hAnsiTheme="majorHAnsi" w:cstheme="majorHAnsi"/>
        </w:rPr>
      </w:pPr>
    </w:p>
    <w:p w14:paraId="31BCBEFC" w14:textId="0BAFA7C1" w:rsidR="0030477A" w:rsidRDefault="0030477A" w:rsidP="007906F1">
      <w:pPr>
        <w:rPr>
          <w:rFonts w:asciiTheme="majorHAnsi" w:hAnsiTheme="majorHAnsi" w:cstheme="majorHAnsi"/>
        </w:rPr>
      </w:pPr>
      <w:r w:rsidRPr="00C92D28">
        <w:rPr>
          <w:rFonts w:asciiTheme="majorHAnsi" w:hAnsiTheme="majorHAnsi" w:cstheme="majorHAnsi"/>
        </w:rPr>
        <w:t xml:space="preserve">It is important to know that your answers to neither rating scale </w:t>
      </w:r>
      <w:r w:rsidRPr="00FF1B8A">
        <w:rPr>
          <w:rFonts w:asciiTheme="majorHAnsi" w:hAnsiTheme="majorHAnsi" w:cstheme="majorHAnsi"/>
          <w:b/>
          <w:bCs/>
          <w:u w:val="single"/>
        </w:rPr>
        <w:t>DO NOT</w:t>
      </w:r>
      <w:r w:rsidRPr="00C92D28">
        <w:rPr>
          <w:rFonts w:asciiTheme="majorHAnsi" w:hAnsiTheme="majorHAnsi" w:cstheme="majorHAnsi"/>
        </w:rPr>
        <w:t xml:space="preserve"> influence the likelihood of the</w:t>
      </w:r>
      <w:r w:rsidR="002F4929">
        <w:rPr>
          <w:rFonts w:asciiTheme="majorHAnsi" w:hAnsiTheme="majorHAnsi" w:cstheme="majorHAnsi"/>
        </w:rPr>
        <w:t xml:space="preserve"> shock</w:t>
      </w:r>
      <w:r w:rsidRPr="00C92D28">
        <w:rPr>
          <w:rFonts w:asciiTheme="majorHAnsi" w:hAnsiTheme="majorHAnsi" w:cstheme="majorHAnsi"/>
        </w:rPr>
        <w:t xml:space="preserve"> </w:t>
      </w:r>
      <w:r w:rsidR="002F4929">
        <w:rPr>
          <w:rFonts w:asciiTheme="majorHAnsi" w:hAnsiTheme="majorHAnsi" w:cstheme="majorHAnsi"/>
        </w:rPr>
        <w:t>occurring with</w:t>
      </w:r>
      <w:r w:rsidRPr="00C92D28">
        <w:rPr>
          <w:rFonts w:asciiTheme="majorHAnsi" w:hAnsiTheme="majorHAnsi" w:cstheme="majorHAnsi"/>
        </w:rPr>
        <w:t xml:space="preserve"> any shape. Your answers are completely independent of the stimuli presented throughout the task. </w:t>
      </w:r>
    </w:p>
    <w:p w14:paraId="736541CE" w14:textId="77777777" w:rsidR="0030477A" w:rsidRDefault="0030477A" w:rsidP="001D65BF">
      <w:pPr>
        <w:rPr>
          <w:rFonts w:asciiTheme="majorHAnsi" w:hAnsiTheme="majorHAnsi" w:cstheme="majorHAnsi"/>
        </w:rPr>
      </w:pPr>
    </w:p>
    <w:p w14:paraId="30F795D3" w14:textId="77777777" w:rsidR="0030477A" w:rsidRDefault="0030477A" w:rsidP="0030477A">
      <w:pPr>
        <w:pBdr>
          <w:bottom w:val="single" w:sz="6" w:space="1" w:color="auto"/>
        </w:pBdr>
        <w:jc w:val="both"/>
        <w:rPr>
          <w:rFonts w:ascii="Open Sauce One" w:hAnsi="Open Sauce One"/>
          <w:sz w:val="22"/>
          <w:szCs w:val="22"/>
          <w:u w:val="single"/>
        </w:rPr>
      </w:pPr>
    </w:p>
    <w:p w14:paraId="3256D9FA" w14:textId="77777777" w:rsidR="002F3B46" w:rsidRDefault="002F3B46" w:rsidP="00284B28">
      <w:pPr>
        <w:spacing w:line="276" w:lineRule="auto"/>
        <w:ind w:firstLine="720"/>
        <w:rPr>
          <w:rFonts w:asciiTheme="majorHAnsi" w:hAnsiTheme="majorHAnsi" w:cstheme="majorHAnsi"/>
        </w:rPr>
      </w:pPr>
    </w:p>
    <w:p w14:paraId="5634E803" w14:textId="5A9BD5AC" w:rsidR="00FF1B8A" w:rsidRDefault="00FF1B8A" w:rsidP="00284B28">
      <w:pPr>
        <w:spacing w:line="276" w:lineRule="auto"/>
        <w:ind w:firstLine="720"/>
        <w:rPr>
          <w:rFonts w:asciiTheme="majorHAnsi" w:hAnsiTheme="majorHAnsi" w:cstheme="majorHAnsi"/>
          <w:color w:val="FF0000"/>
        </w:rPr>
      </w:pPr>
    </w:p>
    <w:p w14:paraId="20E5D915" w14:textId="77777777" w:rsidR="00316D1E" w:rsidRDefault="00316D1E" w:rsidP="00316D1E">
      <w:pPr>
        <w:spacing w:line="276" w:lineRule="auto"/>
        <w:rPr>
          <w:rFonts w:asciiTheme="majorHAnsi" w:hAnsiTheme="majorHAnsi" w:cstheme="majorHAnsi"/>
          <w:color w:val="FF0000"/>
        </w:rPr>
      </w:pPr>
    </w:p>
    <w:p w14:paraId="3BFEF692" w14:textId="77777777" w:rsidR="00316D1E" w:rsidRDefault="00316D1E" w:rsidP="00316D1E">
      <w:pPr>
        <w:spacing w:line="276" w:lineRule="auto"/>
        <w:rPr>
          <w:rFonts w:asciiTheme="majorHAnsi" w:hAnsiTheme="majorHAnsi" w:cstheme="majorHAnsi"/>
          <w:color w:val="FF0000"/>
        </w:rPr>
      </w:pPr>
    </w:p>
    <w:p w14:paraId="35581E35" w14:textId="108B9705" w:rsidR="00284B28" w:rsidRPr="00AC519C" w:rsidRDefault="00AC519C" w:rsidP="00AC519C">
      <w:pPr>
        <w:rPr>
          <w:rFonts w:asciiTheme="majorHAnsi" w:hAnsiTheme="majorHAnsi" w:cstheme="majorHAnsi"/>
          <w:color w:val="000000" w:themeColor="text1"/>
        </w:rPr>
      </w:pPr>
      <w:r>
        <w:rPr>
          <w:rFonts w:asciiTheme="majorHAnsi" w:hAnsiTheme="majorHAnsi" w:cstheme="majorHAnsi"/>
          <w:color w:val="000000" w:themeColor="text1"/>
        </w:rPr>
        <w:br w:type="page"/>
      </w:r>
    </w:p>
    <w:p w14:paraId="3427E111" w14:textId="602F45C8" w:rsidR="00284B28" w:rsidRPr="00284B28" w:rsidRDefault="00284B28" w:rsidP="00284B2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  <w:u w:val="single"/>
        </w:rPr>
        <w:lastRenderedPageBreak/>
        <w:t xml:space="preserve">1. </w:t>
      </w:r>
      <w:r w:rsidR="0030477A">
        <w:rPr>
          <w:rFonts w:asciiTheme="majorHAnsi" w:hAnsiTheme="majorHAnsi" w:cstheme="majorHAnsi"/>
          <w:b/>
          <w:bCs/>
          <w:u w:val="single"/>
        </w:rPr>
        <w:t>ELECTRIC SHOCK RATING</w:t>
      </w:r>
      <w:r w:rsidRPr="00284B28">
        <w:rPr>
          <w:rFonts w:asciiTheme="majorHAnsi" w:hAnsiTheme="majorHAnsi" w:cstheme="majorHAnsi"/>
        </w:rPr>
        <w:t>______________________________</w:t>
      </w:r>
      <w:r>
        <w:rPr>
          <w:rFonts w:asciiTheme="majorHAnsi" w:hAnsiTheme="majorHAnsi" w:cstheme="majorHAnsi"/>
        </w:rPr>
        <w:t>___</w:t>
      </w:r>
      <w:r w:rsidRPr="00284B28">
        <w:rPr>
          <w:rFonts w:asciiTheme="majorHAnsi" w:hAnsiTheme="majorHAnsi" w:cstheme="majorHAnsi"/>
        </w:rPr>
        <w:t>____</w:t>
      </w:r>
    </w:p>
    <w:p w14:paraId="3DF483C4" w14:textId="77777777" w:rsidR="00316D1E" w:rsidRDefault="00316D1E" w:rsidP="00284B28">
      <w:pPr>
        <w:spacing w:line="276" w:lineRule="auto"/>
        <w:ind w:firstLine="720"/>
        <w:rPr>
          <w:rFonts w:asciiTheme="majorHAnsi" w:hAnsiTheme="majorHAnsi" w:cstheme="majorHAnsi"/>
        </w:rPr>
      </w:pPr>
    </w:p>
    <w:p w14:paraId="541F3871" w14:textId="6C5AAA72" w:rsidR="0030477A" w:rsidRDefault="0030477A" w:rsidP="00AC519C">
      <w:pPr>
        <w:spacing w:line="276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The learning task in the Main Phase will consist of learning the relationship between shapes and shocks. Specifically, one shape will be </w:t>
      </w:r>
      <w:r w:rsidR="006024B3">
        <w:rPr>
          <w:rFonts w:asciiTheme="majorHAnsi" w:hAnsiTheme="majorHAnsi" w:cstheme="majorHAnsi"/>
        </w:rPr>
        <w:t>linked with</w:t>
      </w:r>
      <w:r>
        <w:rPr>
          <w:rFonts w:asciiTheme="majorHAnsi" w:hAnsiTheme="majorHAnsi" w:cstheme="majorHAnsi"/>
        </w:rPr>
        <w:t xml:space="preserve"> a shock, and the other shape will not be. Your job will be to figure out which shape </w:t>
      </w:r>
      <w:r w:rsidR="00AC519C">
        <w:rPr>
          <w:rFonts w:asciiTheme="majorHAnsi" w:hAnsiTheme="majorHAnsi" w:cstheme="majorHAnsi"/>
        </w:rPr>
        <w:t>is linked</w:t>
      </w:r>
      <w:r>
        <w:rPr>
          <w:rFonts w:asciiTheme="majorHAnsi" w:hAnsiTheme="majorHAnsi" w:cstheme="majorHAnsi"/>
        </w:rPr>
        <w:t xml:space="preserve"> with the shocks. Before we start, we want to get </w:t>
      </w:r>
      <w:r w:rsidR="00AC519C">
        <w:rPr>
          <w:rFonts w:asciiTheme="majorHAnsi" w:hAnsiTheme="majorHAnsi" w:cstheme="majorHAnsi"/>
        </w:rPr>
        <w:t>the same emotion ratings for the shock.</w:t>
      </w:r>
    </w:p>
    <w:p w14:paraId="28DB6A5B" w14:textId="77777777" w:rsidR="00AC519C" w:rsidRDefault="00AC519C" w:rsidP="00AC519C">
      <w:pPr>
        <w:spacing w:line="276" w:lineRule="auto"/>
        <w:rPr>
          <w:rFonts w:asciiTheme="majorHAnsi" w:hAnsiTheme="majorHAnsi" w:cstheme="majorHAnsi"/>
        </w:rPr>
      </w:pPr>
    </w:p>
    <w:p w14:paraId="680AF86D" w14:textId="2949B1F5" w:rsidR="00316D1E" w:rsidRPr="006024B3" w:rsidRDefault="0030477A" w:rsidP="006024B3">
      <w:pPr>
        <w:spacing w:line="276" w:lineRule="auto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You will receive </w:t>
      </w:r>
      <w:r w:rsidR="006024B3">
        <w:rPr>
          <w:rFonts w:asciiTheme="majorHAnsi" w:hAnsiTheme="majorHAnsi" w:cstheme="majorHAnsi"/>
        </w:rPr>
        <w:t>an electric</w:t>
      </w:r>
      <w:r>
        <w:rPr>
          <w:rFonts w:asciiTheme="majorHAnsi" w:hAnsiTheme="majorHAnsi" w:cstheme="majorHAnsi"/>
        </w:rPr>
        <w:t xml:space="preserve"> shock, followed by </w:t>
      </w:r>
      <w:r w:rsidR="00AC519C">
        <w:rPr>
          <w:rFonts w:asciiTheme="majorHAnsi" w:hAnsiTheme="majorHAnsi" w:cstheme="majorHAnsi"/>
        </w:rPr>
        <w:t>th</w:t>
      </w:r>
      <w:r w:rsidR="002E3288">
        <w:rPr>
          <w:rFonts w:asciiTheme="majorHAnsi" w:hAnsiTheme="majorHAnsi" w:cstheme="majorHAnsi"/>
        </w:rPr>
        <w:t>e</w:t>
      </w:r>
      <w:r w:rsidR="00AC519C">
        <w:rPr>
          <w:rFonts w:asciiTheme="majorHAnsi" w:hAnsiTheme="majorHAnsi" w:cstheme="majorHAnsi"/>
        </w:rPr>
        <w:t xml:space="preserve"> same emotion ratings you just practiced.</w:t>
      </w:r>
      <w:r w:rsidR="002E3288">
        <w:rPr>
          <w:rFonts w:asciiTheme="majorHAnsi" w:hAnsiTheme="majorHAnsi" w:cstheme="majorHAnsi"/>
        </w:rPr>
        <w:t xml:space="preserve"> As before, rate how </w:t>
      </w:r>
      <w:r w:rsidR="002E3288" w:rsidRPr="002E3288">
        <w:rPr>
          <w:rFonts w:asciiTheme="majorHAnsi" w:hAnsiTheme="majorHAnsi" w:cstheme="majorHAnsi"/>
          <w:b/>
          <w:bCs/>
        </w:rPr>
        <w:t>positive or negative</w:t>
      </w:r>
      <w:r w:rsidR="002E3288">
        <w:rPr>
          <w:rFonts w:asciiTheme="majorHAnsi" w:hAnsiTheme="majorHAnsi" w:cstheme="majorHAnsi"/>
        </w:rPr>
        <w:t xml:space="preserve">, and </w:t>
      </w:r>
      <w:r w:rsidR="002E3288" w:rsidRPr="002E3288">
        <w:rPr>
          <w:rFonts w:asciiTheme="majorHAnsi" w:hAnsiTheme="majorHAnsi" w:cstheme="majorHAnsi"/>
          <w:b/>
          <w:bCs/>
        </w:rPr>
        <w:t>tense or calm</w:t>
      </w:r>
      <w:r w:rsidR="002E3288">
        <w:rPr>
          <w:rFonts w:asciiTheme="majorHAnsi" w:hAnsiTheme="majorHAnsi" w:cstheme="majorHAnsi"/>
        </w:rPr>
        <w:t xml:space="preserve"> you feel in the moment. </w:t>
      </w:r>
      <w:r w:rsidR="00316D1E">
        <w:rPr>
          <w:rFonts w:ascii="Open Sauce One" w:hAnsi="Open Sauce One"/>
          <w:noProof/>
          <w:sz w:val="22"/>
          <w:szCs w:val="22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EC009BD" wp14:editId="43AE1BD7">
                <wp:simplePos x="0" y="0"/>
                <wp:positionH relativeFrom="column">
                  <wp:posOffset>3827780</wp:posOffset>
                </wp:positionH>
                <wp:positionV relativeFrom="paragraph">
                  <wp:posOffset>411692</wp:posOffset>
                </wp:positionV>
                <wp:extent cx="2079009" cy="354842"/>
                <wp:effectExtent l="0" t="0" r="0" b="0"/>
                <wp:wrapNone/>
                <wp:docPr id="918242119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9009" cy="3548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ADD17AC" w14:textId="5BBF220C" w:rsidR="00316D1E" w:rsidRPr="00316D1E" w:rsidRDefault="00316D1E">
                            <w:pPr>
                              <w:rPr>
                                <w:rFonts w:asciiTheme="majorHAnsi" w:hAnsiTheme="majorHAnsi" w:cstheme="majorHAnsi"/>
                                <w:color w:val="FFFFFF" w:themeColor="background1"/>
                                <w:sz w:val="17"/>
                                <w:szCs w:val="17"/>
                                <w:lang w:val="en-IE"/>
                              </w:rPr>
                            </w:pPr>
                            <w:r w:rsidRPr="00316D1E">
                              <w:rPr>
                                <w:rFonts w:asciiTheme="majorHAnsi" w:hAnsiTheme="majorHAnsi" w:cstheme="majorHAnsi"/>
                                <w:color w:val="FFFFFF" w:themeColor="background1"/>
                                <w:sz w:val="17"/>
                                <w:szCs w:val="17"/>
                                <w:lang w:val="en-IE"/>
                              </w:rPr>
                              <w:t xml:space="preserve">how strong is your fear?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EC009BD"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6" type="#_x0000_t202" style="position:absolute;margin-left:301.4pt;margin-top:32.4pt;width:163.7pt;height:27.95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" filled="f" stroked="f" strokeweight=".5pt">
                <v:textbox>
                  <w:txbxContent>
                    <w:p w14:paraId="4ADD17AC" w14:textId="5BBF220C" w:rsidR="00316D1E" w:rsidRPr="00316D1E" w:rsidRDefault="00316D1E">
                      <w:pPr>
                        <w:rPr>
                          <w:rFonts w:asciiTheme="majorHAnsi" w:hAnsiTheme="majorHAnsi" w:cstheme="majorHAnsi"/>
                          <w:color w:val="FFFFFF" w:themeColor="background1"/>
                          <w:sz w:val="17"/>
                          <w:szCs w:val="17"/>
                          <w:lang w:val="en-IE"/>
                        </w:rPr>
                      </w:pPr>
                      <w:r w:rsidRPr="00316D1E">
                        <w:rPr>
                          <w:rFonts w:asciiTheme="majorHAnsi" w:hAnsiTheme="majorHAnsi" w:cstheme="majorHAnsi"/>
                          <w:color w:val="FFFFFF" w:themeColor="background1"/>
                          <w:sz w:val="17"/>
                          <w:szCs w:val="17"/>
                          <w:lang w:val="en-IE"/>
                        </w:rPr>
                        <w:t xml:space="preserve">how strong is your fear? </w:t>
                      </w:r>
                    </w:p>
                  </w:txbxContent>
                </v:textbox>
              </v:shape>
            </w:pict>
          </mc:Fallback>
        </mc:AlternateContent>
      </w:r>
    </w:p>
    <w:p w14:paraId="2117C3CB" w14:textId="77777777" w:rsidR="00316D1E" w:rsidRDefault="00316D1E" w:rsidP="00284B28">
      <w:pPr>
        <w:pBdr>
          <w:bottom w:val="single" w:sz="6" w:space="1" w:color="auto"/>
        </w:pBdr>
        <w:jc w:val="both"/>
        <w:rPr>
          <w:rFonts w:ascii="Open Sauce One" w:hAnsi="Open Sauce One"/>
          <w:sz w:val="22"/>
          <w:szCs w:val="22"/>
          <w:u w:val="single"/>
        </w:rPr>
      </w:pPr>
    </w:p>
    <w:p w14:paraId="78F0EFF4" w14:textId="77777777" w:rsidR="00284B28" w:rsidRDefault="00284B28" w:rsidP="00284B28">
      <w:pPr>
        <w:pBdr>
          <w:bottom w:val="single" w:sz="6" w:space="1" w:color="auto"/>
        </w:pBdr>
        <w:jc w:val="both"/>
        <w:rPr>
          <w:rFonts w:ascii="Open Sauce One" w:hAnsi="Open Sauce One"/>
          <w:sz w:val="22"/>
          <w:szCs w:val="22"/>
          <w:u w:val="single"/>
        </w:rPr>
      </w:pPr>
    </w:p>
    <w:p w14:paraId="55B0268A" w14:textId="04BE4ACA" w:rsidR="00284B28" w:rsidRPr="00284B28" w:rsidRDefault="00C92D28" w:rsidP="00284B28">
      <w:pPr>
        <w:jc w:val="both"/>
        <w:rPr>
          <w:rFonts w:ascii="Open Sauce One" w:hAnsi="Open Sauce One"/>
          <w:sz w:val="22"/>
          <w:szCs w:val="22"/>
          <w:u w:val="single"/>
        </w:rPr>
      </w:pPr>
      <w:r>
        <w:rPr>
          <w:rFonts w:ascii="Open Sauce One" w:hAnsi="Open Sauce One"/>
          <w:sz w:val="22"/>
          <w:szCs w:val="22"/>
          <w:u w:val="single"/>
        </w:rPr>
        <w:br w:type="page"/>
      </w:r>
    </w:p>
    <w:p w14:paraId="791CDB7E" w14:textId="62D363EF" w:rsidR="00284B28" w:rsidRPr="00284B28" w:rsidRDefault="00284B28" w:rsidP="00284B2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  <w:u w:val="single"/>
        </w:rPr>
        <w:lastRenderedPageBreak/>
        <w:t>1. (B) PRACTICE PHASE: “</w:t>
      </w:r>
      <w:r w:rsidR="005B3B0C">
        <w:rPr>
          <w:rFonts w:asciiTheme="majorHAnsi" w:hAnsiTheme="majorHAnsi" w:cstheme="majorHAnsi"/>
          <w:b/>
          <w:bCs/>
          <w:u w:val="single"/>
        </w:rPr>
        <w:t>dots”</w:t>
      </w:r>
      <w:r>
        <w:rPr>
          <w:rFonts w:asciiTheme="majorHAnsi" w:hAnsiTheme="majorHAnsi" w:cstheme="majorHAnsi"/>
          <w:b/>
          <w:bCs/>
          <w:u w:val="single"/>
        </w:rPr>
        <w:t xml:space="preserve"> TASK</w:t>
      </w:r>
      <w:r w:rsidRPr="00284B28">
        <w:rPr>
          <w:rFonts w:asciiTheme="majorHAnsi" w:hAnsiTheme="majorHAnsi" w:cstheme="majorHAnsi"/>
        </w:rPr>
        <w:t>_____</w:t>
      </w:r>
      <w:r>
        <w:rPr>
          <w:rFonts w:asciiTheme="majorHAnsi" w:hAnsiTheme="majorHAnsi" w:cstheme="majorHAnsi"/>
        </w:rPr>
        <w:t>___</w:t>
      </w:r>
      <w:r w:rsidRPr="00284B28">
        <w:rPr>
          <w:rFonts w:asciiTheme="majorHAnsi" w:hAnsiTheme="majorHAnsi" w:cstheme="majorHAnsi"/>
        </w:rPr>
        <w:t>___________________________</w:t>
      </w:r>
      <w:r>
        <w:rPr>
          <w:rFonts w:asciiTheme="majorHAnsi" w:hAnsiTheme="majorHAnsi" w:cstheme="majorHAnsi"/>
        </w:rPr>
        <w:t>___</w:t>
      </w:r>
      <w:r w:rsidRPr="00284B28">
        <w:rPr>
          <w:rFonts w:asciiTheme="majorHAnsi" w:hAnsiTheme="majorHAnsi" w:cstheme="majorHAnsi"/>
        </w:rPr>
        <w:t>____</w:t>
      </w:r>
    </w:p>
    <w:p w14:paraId="069C2D70" w14:textId="77777777" w:rsidR="008B5A56" w:rsidRDefault="008B5A56" w:rsidP="008B5A56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</w:p>
    <w:p w14:paraId="3524B41C" w14:textId="34C86374" w:rsidR="00A95AFA" w:rsidRDefault="00284B28" w:rsidP="008B5A5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We will now practice one of the “attention” tasks. </w:t>
      </w:r>
      <w:r w:rsidRPr="00C92D28">
        <w:rPr>
          <w:rFonts w:asciiTheme="majorHAnsi" w:hAnsiTheme="majorHAnsi" w:cstheme="majorHAnsi"/>
        </w:rPr>
        <w:t xml:space="preserve">At </w:t>
      </w:r>
      <w:r>
        <w:rPr>
          <w:rFonts w:asciiTheme="majorHAnsi" w:hAnsiTheme="majorHAnsi" w:cstheme="majorHAnsi"/>
        </w:rPr>
        <w:t>some</w:t>
      </w:r>
      <w:r w:rsidRPr="00C92D28">
        <w:rPr>
          <w:rFonts w:asciiTheme="majorHAnsi" w:hAnsiTheme="majorHAnsi" w:cstheme="majorHAnsi"/>
        </w:rPr>
        <w:t xml:space="preserve"> points during the experiment, you will see </w:t>
      </w:r>
      <w:r w:rsidR="00213CE2">
        <w:rPr>
          <w:rFonts w:asciiTheme="majorHAnsi" w:hAnsiTheme="majorHAnsi" w:cstheme="majorHAnsi"/>
        </w:rPr>
        <w:t>a circle of fast-</w:t>
      </w:r>
      <w:r w:rsidR="00A95AFA">
        <w:rPr>
          <w:rFonts w:asciiTheme="majorHAnsi" w:hAnsiTheme="majorHAnsi" w:cstheme="majorHAnsi"/>
        </w:rPr>
        <w:t xml:space="preserve">moving dots on the screen. Your job is to decide whether </w:t>
      </w:r>
      <w:r w:rsidR="00213CE2">
        <w:rPr>
          <w:rFonts w:asciiTheme="majorHAnsi" w:hAnsiTheme="majorHAnsi" w:cstheme="majorHAnsi"/>
        </w:rPr>
        <w:t>most of</w:t>
      </w:r>
      <w:r w:rsidR="00A95AFA">
        <w:rPr>
          <w:rFonts w:asciiTheme="majorHAnsi" w:hAnsiTheme="majorHAnsi" w:cstheme="majorHAnsi"/>
        </w:rPr>
        <w:t xml:space="preserve"> the dots are moving</w:t>
      </w:r>
      <w:r w:rsidR="00213CE2">
        <w:rPr>
          <w:rFonts w:asciiTheme="majorHAnsi" w:hAnsiTheme="majorHAnsi" w:cstheme="majorHAnsi"/>
        </w:rPr>
        <w:t xml:space="preserve"> to the</w:t>
      </w:r>
      <w:r w:rsidR="00A95AFA">
        <w:rPr>
          <w:rFonts w:asciiTheme="majorHAnsi" w:hAnsiTheme="majorHAnsi" w:cstheme="majorHAnsi"/>
        </w:rPr>
        <w:t xml:space="preserve"> left (1 key) or </w:t>
      </w:r>
      <w:r w:rsidR="00213CE2">
        <w:rPr>
          <w:rFonts w:asciiTheme="majorHAnsi" w:hAnsiTheme="majorHAnsi" w:cstheme="majorHAnsi"/>
        </w:rPr>
        <w:t xml:space="preserve">to the </w:t>
      </w:r>
      <w:r w:rsidR="00A95AFA">
        <w:rPr>
          <w:rFonts w:asciiTheme="majorHAnsi" w:hAnsiTheme="majorHAnsi" w:cstheme="majorHAnsi"/>
        </w:rPr>
        <w:t xml:space="preserve">right (2 key) as below. </w:t>
      </w:r>
    </w:p>
    <w:p w14:paraId="05F84663" w14:textId="08AF089A" w:rsidR="00316D1E" w:rsidRDefault="00316D1E" w:rsidP="00284B28">
      <w:pPr>
        <w:ind w:firstLine="720"/>
        <w:rPr>
          <w:rFonts w:asciiTheme="majorHAnsi" w:hAnsiTheme="majorHAnsi" w:cstheme="majorHAnsi"/>
        </w:rPr>
      </w:pPr>
    </w:p>
    <w:p w14:paraId="5FD1A9FD" w14:textId="40F2505E" w:rsidR="005B3B0C" w:rsidRDefault="00213CE2" w:rsidP="005B3B0C">
      <w:pPr>
        <w:autoSpaceDE w:val="0"/>
        <w:autoSpaceDN w:val="0"/>
        <w:adjustRightInd w:val="0"/>
        <w:jc w:val="center"/>
        <w:rPr>
          <w:rFonts w:ascii="Helvetica Neue" w:eastAsiaTheme="minorHAnsi" w:hAnsi="Helvetica Neue" w:cs="Helvetica Neue"/>
          <w:sz w:val="26"/>
          <w:szCs w:val="26"/>
          <w:lang w:val="en-GB"/>
          <w14:ligatures w14:val="standardContextual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6A4337A" wp14:editId="1FC7E20F">
                <wp:simplePos x="0" y="0"/>
                <wp:positionH relativeFrom="column">
                  <wp:posOffset>2758440</wp:posOffset>
                </wp:positionH>
                <wp:positionV relativeFrom="paragraph">
                  <wp:posOffset>1065223</wp:posOffset>
                </wp:positionV>
                <wp:extent cx="0" cy="119989"/>
                <wp:effectExtent l="0" t="0" r="12700" b="7620"/>
                <wp:wrapNone/>
                <wp:docPr id="2083735361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19989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A8E9EEC" id="Straight Connector 3" o:spid="_x0000_s1026" style="position:absolute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17.2pt,83.9pt" to="217.2pt,93.3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" strokecolor="#d8d8d8 [2732]" strokeweight="1pt">
                <v:stroke joinstyle="miter"/>
              </v:lin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B90A3AF" wp14:editId="72769564">
                <wp:simplePos x="0" y="0"/>
                <wp:positionH relativeFrom="column">
                  <wp:posOffset>2695708</wp:posOffset>
                </wp:positionH>
                <wp:positionV relativeFrom="paragraph">
                  <wp:posOffset>1128649</wp:posOffset>
                </wp:positionV>
                <wp:extent cx="120972" cy="0"/>
                <wp:effectExtent l="0" t="0" r="6350" b="12700"/>
                <wp:wrapNone/>
                <wp:docPr id="1124472366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0972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chemeClr val="bg1">
                              <a:lumMod val="85000"/>
                            </a:schemeClr>
                          </a:solidFill>
                        </a:ln>
                      </wps:spPr>
                      <wps:style>
                        <a:lnRef idx="3">
                          <a:schemeClr val="accent3"/>
                        </a:lnRef>
                        <a:fillRef idx="0">
                          <a:schemeClr val="accent3"/>
                        </a:fillRef>
                        <a:effectRef idx="2">
                          <a:schemeClr val="accent3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86134B" id="Straight Connector 3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25pt,88.85pt" to="221.8pt,88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" strokecolor="#d8d8d8 [2732]" strokeweight="1pt">
                <v:stroke joinstyle="miter"/>
              </v:lin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6912" behindDoc="0" locked="0" layoutInCell="1" allowOverlap="1" wp14:anchorId="6064A9A1" wp14:editId="4E48AFC1">
            <wp:simplePos x="0" y="0"/>
            <wp:positionH relativeFrom="column">
              <wp:posOffset>1752600</wp:posOffset>
            </wp:positionH>
            <wp:positionV relativeFrom="paragraph">
              <wp:posOffset>78287</wp:posOffset>
            </wp:positionV>
            <wp:extent cx="2046514" cy="2017927"/>
            <wp:effectExtent l="0" t="0" r="0" b="1905"/>
            <wp:wrapNone/>
            <wp:docPr id="1625249437" name="Picture 2" descr="Random Dot Kinematogram - YouTub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andom Dot Kinematogram - YouTube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63" t="12282" r="20773" b="14021"/>
                    <a:stretch/>
                  </pic:blipFill>
                  <pic:spPr bwMode="auto">
                    <a:xfrm>
                      <a:off x="0" y="0"/>
                      <a:ext cx="2046514" cy="2017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Helvetica Neue" w:eastAsiaTheme="minorHAnsi" w:hAnsi="Helvetica Neue" w:cs="Helvetica Neue"/>
          <w:noProof/>
          <w:sz w:val="26"/>
          <w:szCs w:val="26"/>
          <w:lang w:val="en-GB"/>
          <w14:ligatures w14:val="standardContextual"/>
        </w:rPr>
        <w:drawing>
          <wp:inline distT="0" distB="0" distL="0" distR="0" wp14:anchorId="70B571E3" wp14:editId="65F38AD5">
            <wp:extent cx="3294742" cy="2781464"/>
            <wp:effectExtent l="0" t="0" r="0" b="0"/>
            <wp:docPr id="9950166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16652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673" cy="283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3CE2">
        <w:t xml:space="preserve"> </w:t>
      </w:r>
      <w:r>
        <w:fldChar w:fldCharType="begin"/>
      </w:r>
      <w:r>
        <w:instrText xml:space="preserve"> INCLUDEPICTURE "https://i.ytimg.com/vi/aNDlsynK7tk/sddefault.jpg" \* MERGEFORMATINET </w:instrText>
      </w:r>
      <w:r w:rsidR="00000000">
        <w:fldChar w:fldCharType="separate"/>
      </w:r>
      <w:r>
        <w:fldChar w:fldCharType="end"/>
      </w:r>
    </w:p>
    <w:p w14:paraId="60773016" w14:textId="77777777" w:rsidR="00EA01FB" w:rsidRDefault="00EA01FB" w:rsidP="00EA01FB">
      <w:pPr>
        <w:pBdr>
          <w:bottom w:val="single" w:sz="6" w:space="1" w:color="auto"/>
        </w:pBdr>
        <w:rPr>
          <w:rFonts w:asciiTheme="majorHAnsi" w:hAnsiTheme="majorHAnsi" w:cstheme="majorHAnsi"/>
        </w:rPr>
      </w:pPr>
    </w:p>
    <w:p w14:paraId="088870D8" w14:textId="25E7EE68" w:rsidR="00284B28" w:rsidRDefault="00284B28" w:rsidP="00EA01FB">
      <w:pPr>
        <w:pBdr>
          <w:bottom w:val="single" w:sz="6" w:space="1" w:color="auto"/>
        </w:pBdr>
        <w:rPr>
          <w:rFonts w:asciiTheme="majorHAnsi" w:hAnsiTheme="majorHAnsi" w:cstheme="majorHAnsi"/>
        </w:rPr>
      </w:pPr>
      <w:r w:rsidRPr="00C92D28">
        <w:rPr>
          <w:rFonts w:asciiTheme="majorHAnsi" w:hAnsiTheme="majorHAnsi" w:cstheme="majorHAnsi"/>
        </w:rPr>
        <w:t xml:space="preserve">You will only have </w:t>
      </w:r>
      <w:r w:rsidR="00213CE2">
        <w:rPr>
          <w:rFonts w:asciiTheme="majorHAnsi" w:hAnsiTheme="majorHAnsi" w:cstheme="majorHAnsi"/>
        </w:rPr>
        <w:t xml:space="preserve">a </w:t>
      </w:r>
      <w:r w:rsidR="00A95AFA">
        <w:rPr>
          <w:rFonts w:asciiTheme="majorHAnsi" w:hAnsiTheme="majorHAnsi" w:cstheme="majorHAnsi"/>
        </w:rPr>
        <w:t>couple of second</w:t>
      </w:r>
      <w:r w:rsidR="00213CE2">
        <w:rPr>
          <w:rFonts w:asciiTheme="majorHAnsi" w:hAnsiTheme="majorHAnsi" w:cstheme="majorHAnsi"/>
        </w:rPr>
        <w:t>s</w:t>
      </w:r>
      <w:r w:rsidRPr="00C92D28">
        <w:rPr>
          <w:rFonts w:asciiTheme="majorHAnsi" w:hAnsiTheme="majorHAnsi" w:cstheme="majorHAnsi"/>
        </w:rPr>
        <w:t xml:space="preserve"> to </w:t>
      </w:r>
      <w:r w:rsidR="00EA01FB">
        <w:rPr>
          <w:rFonts w:asciiTheme="majorHAnsi" w:hAnsiTheme="majorHAnsi" w:cstheme="majorHAnsi"/>
        </w:rPr>
        <w:t>respond</w:t>
      </w:r>
      <w:r w:rsidRPr="00C92D28">
        <w:rPr>
          <w:rFonts w:asciiTheme="majorHAnsi" w:hAnsiTheme="majorHAnsi" w:cstheme="majorHAnsi"/>
        </w:rPr>
        <w:t xml:space="preserve">, so you should also try to make these responses as quickly as possible </w:t>
      </w:r>
      <w:r>
        <w:rPr>
          <w:rFonts w:asciiTheme="majorHAnsi" w:hAnsiTheme="majorHAnsi" w:cstheme="majorHAnsi"/>
        </w:rPr>
        <w:t>whilst being as accurate as possible.</w:t>
      </w:r>
      <w:r w:rsidRPr="00C92D28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>Y</w:t>
      </w:r>
      <w:r w:rsidRPr="00C92D28">
        <w:rPr>
          <w:rFonts w:asciiTheme="majorHAnsi" w:hAnsiTheme="majorHAnsi" w:cstheme="majorHAnsi"/>
        </w:rPr>
        <w:t>ou will have to make a number of these judgements in a row</w:t>
      </w:r>
      <w:r>
        <w:rPr>
          <w:rFonts w:asciiTheme="majorHAnsi" w:hAnsiTheme="majorHAnsi" w:cstheme="majorHAnsi"/>
        </w:rPr>
        <w:t xml:space="preserve">. </w:t>
      </w:r>
    </w:p>
    <w:p w14:paraId="6E53146D" w14:textId="77777777" w:rsidR="00316D1E" w:rsidRDefault="00316D1E" w:rsidP="00316D1E">
      <w:pPr>
        <w:pBdr>
          <w:bottom w:val="single" w:sz="6" w:space="1" w:color="auto"/>
        </w:pBdr>
        <w:rPr>
          <w:rFonts w:asciiTheme="majorHAnsi" w:hAnsiTheme="majorHAnsi" w:cstheme="majorHAnsi"/>
        </w:rPr>
      </w:pPr>
    </w:p>
    <w:p w14:paraId="3F8F1F37" w14:textId="77777777" w:rsidR="00284B28" w:rsidRDefault="00284B28" w:rsidP="006024B3">
      <w:pPr>
        <w:pBdr>
          <w:bottom w:val="single" w:sz="6" w:space="1" w:color="auto"/>
        </w:pBdr>
        <w:rPr>
          <w:rFonts w:asciiTheme="majorHAnsi" w:hAnsiTheme="majorHAnsi" w:cstheme="majorHAnsi"/>
        </w:rPr>
      </w:pPr>
    </w:p>
    <w:p w14:paraId="0A0C11C6" w14:textId="77777777" w:rsidR="00284B28" w:rsidRDefault="00284B28" w:rsidP="007967C9">
      <w:pPr>
        <w:rPr>
          <w:rFonts w:asciiTheme="majorHAnsi" w:hAnsiTheme="majorHAnsi" w:cstheme="majorHAnsi"/>
        </w:rPr>
      </w:pPr>
    </w:p>
    <w:p w14:paraId="31AAD815" w14:textId="3ED23749" w:rsidR="00284B28" w:rsidRPr="00C92D28" w:rsidRDefault="00316D1E" w:rsidP="00316D1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73835869" w14:textId="251E96DF" w:rsidR="00284B28" w:rsidRPr="00284B28" w:rsidRDefault="00284B28" w:rsidP="00284B28">
      <w:pPr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b/>
          <w:bCs/>
          <w:u w:val="single"/>
        </w:rPr>
        <w:lastRenderedPageBreak/>
        <w:t>1.</w:t>
      </w:r>
      <w:r w:rsidR="00A95AFA">
        <w:rPr>
          <w:rFonts w:asciiTheme="majorHAnsi" w:hAnsiTheme="majorHAnsi" w:cstheme="majorHAnsi"/>
          <w:b/>
          <w:bCs/>
          <w:u w:val="single"/>
        </w:rPr>
        <w:t xml:space="preserve"> </w:t>
      </w:r>
      <w:r>
        <w:rPr>
          <w:rFonts w:asciiTheme="majorHAnsi" w:hAnsiTheme="majorHAnsi" w:cstheme="majorHAnsi"/>
          <w:b/>
          <w:bCs/>
          <w:u w:val="single"/>
        </w:rPr>
        <w:t>(</w:t>
      </w:r>
      <w:r w:rsidR="00265A20">
        <w:rPr>
          <w:rFonts w:asciiTheme="majorHAnsi" w:hAnsiTheme="majorHAnsi" w:cstheme="majorHAnsi"/>
          <w:b/>
          <w:bCs/>
          <w:u w:val="single"/>
        </w:rPr>
        <w:t>C</w:t>
      </w:r>
      <w:r>
        <w:rPr>
          <w:rFonts w:asciiTheme="majorHAnsi" w:hAnsiTheme="majorHAnsi" w:cstheme="majorHAnsi"/>
          <w:b/>
          <w:bCs/>
          <w:u w:val="single"/>
        </w:rPr>
        <w:t>)</w:t>
      </w:r>
      <w:r w:rsidR="00A95AFA">
        <w:rPr>
          <w:rFonts w:asciiTheme="majorHAnsi" w:hAnsiTheme="majorHAnsi" w:cstheme="majorHAnsi"/>
          <w:b/>
          <w:bCs/>
          <w:u w:val="single"/>
        </w:rPr>
        <w:t xml:space="preserve"> </w:t>
      </w:r>
      <w:r>
        <w:rPr>
          <w:rFonts w:asciiTheme="majorHAnsi" w:hAnsiTheme="majorHAnsi" w:cstheme="majorHAnsi"/>
          <w:b/>
          <w:bCs/>
          <w:u w:val="single"/>
        </w:rPr>
        <w:t>PRACTICE PHASE: “seen before?” TASK</w:t>
      </w:r>
      <w:r w:rsidRPr="00284B28">
        <w:rPr>
          <w:rFonts w:asciiTheme="majorHAnsi" w:hAnsiTheme="majorHAnsi" w:cstheme="majorHAnsi"/>
        </w:rPr>
        <w:t>_____</w:t>
      </w:r>
      <w:r>
        <w:rPr>
          <w:rFonts w:asciiTheme="majorHAnsi" w:hAnsiTheme="majorHAnsi" w:cstheme="majorHAnsi"/>
        </w:rPr>
        <w:t>_</w:t>
      </w:r>
      <w:r w:rsidRPr="00284B28">
        <w:rPr>
          <w:rFonts w:asciiTheme="majorHAnsi" w:hAnsiTheme="majorHAnsi" w:cstheme="majorHAnsi"/>
        </w:rPr>
        <w:t>__________________</w:t>
      </w:r>
      <w:r>
        <w:rPr>
          <w:rFonts w:asciiTheme="majorHAnsi" w:hAnsiTheme="majorHAnsi" w:cstheme="majorHAnsi"/>
        </w:rPr>
        <w:t>___</w:t>
      </w:r>
      <w:r w:rsidRPr="00284B28">
        <w:rPr>
          <w:rFonts w:asciiTheme="majorHAnsi" w:hAnsiTheme="majorHAnsi" w:cstheme="majorHAnsi"/>
        </w:rPr>
        <w:t>____</w:t>
      </w:r>
    </w:p>
    <w:p w14:paraId="6D588CC2" w14:textId="2CA30F1D" w:rsidR="00284B28" w:rsidRDefault="00284B28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</w:p>
    <w:p w14:paraId="67814A78" w14:textId="39841BCF" w:rsidR="00284B28" w:rsidRDefault="00316D1E" w:rsidP="00EA01FB">
      <w:pPr>
        <w:rPr>
          <w:rFonts w:asciiTheme="majorHAnsi" w:hAnsiTheme="majorHAnsi" w:cstheme="majorHAnsi"/>
        </w:rPr>
      </w:pPr>
      <w:r>
        <w:rPr>
          <w:rFonts w:ascii="Open Sauce One" w:hAnsi="Open Sauce One"/>
          <w:noProof/>
          <w:sz w:val="22"/>
          <w:szCs w:val="22"/>
          <w14:ligatures w14:val="standardContextual"/>
        </w:rPr>
        <w:drawing>
          <wp:anchor distT="0" distB="0" distL="114300" distR="114300" simplePos="0" relativeHeight="251685888" behindDoc="0" locked="0" layoutInCell="1" allowOverlap="1" wp14:anchorId="5FD216ED" wp14:editId="343A3A89">
            <wp:simplePos x="0" y="0"/>
            <wp:positionH relativeFrom="column">
              <wp:posOffset>1203960</wp:posOffset>
            </wp:positionH>
            <wp:positionV relativeFrom="paragraph">
              <wp:posOffset>1281430</wp:posOffset>
            </wp:positionV>
            <wp:extent cx="2743200" cy="2473325"/>
            <wp:effectExtent l="0" t="0" r="0" b="3175"/>
            <wp:wrapTopAndBottom/>
            <wp:docPr id="1041417673" name="Picture 7" descr="A computer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17673" name="Picture 7" descr="A computer on a table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67" t="7714" r="18653" b="9912"/>
                    <a:stretch/>
                  </pic:blipFill>
                  <pic:spPr bwMode="auto">
                    <a:xfrm>
                      <a:off x="0" y="0"/>
                      <a:ext cx="2743200" cy="2473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84B28">
        <w:rPr>
          <w:rFonts w:asciiTheme="majorHAnsi" w:hAnsiTheme="majorHAnsi" w:cstheme="majorHAnsi"/>
        </w:rPr>
        <w:t xml:space="preserve">We will now practice the other “attention” task. For these tasks, you will see a photograph of an object with a background (e.g., </w:t>
      </w:r>
      <w:r>
        <w:rPr>
          <w:rFonts w:asciiTheme="majorHAnsi" w:hAnsiTheme="majorHAnsi" w:cstheme="majorHAnsi"/>
        </w:rPr>
        <w:t>a laptop on a desk</w:t>
      </w:r>
      <w:r w:rsidR="00284B28">
        <w:rPr>
          <w:rFonts w:asciiTheme="majorHAnsi" w:hAnsiTheme="majorHAnsi" w:cstheme="majorHAnsi"/>
        </w:rPr>
        <w:t>). Your job is to answer (“yes” or “no”) as to whether you think you have come across a similar object-background scene before</w:t>
      </w:r>
      <w:r>
        <w:rPr>
          <w:rFonts w:asciiTheme="majorHAnsi" w:hAnsiTheme="majorHAnsi" w:cstheme="majorHAnsi"/>
        </w:rPr>
        <w:t xml:space="preserve"> in your day-to-day life</w:t>
      </w:r>
      <w:r w:rsidR="00284B28">
        <w:rPr>
          <w:rFonts w:asciiTheme="majorHAnsi" w:hAnsiTheme="majorHAnsi" w:cstheme="majorHAnsi"/>
        </w:rPr>
        <w:t xml:space="preserve">. Your response should be accurate and timely, as you will only have a few seconds to respond. These “seen before” tasks will appear as below: </w:t>
      </w:r>
    </w:p>
    <w:p w14:paraId="314B599B" w14:textId="77777777" w:rsidR="00316D1E" w:rsidRDefault="00316D1E" w:rsidP="00316D1E">
      <w:pPr>
        <w:pBdr>
          <w:bottom w:val="single" w:sz="6" w:space="1" w:color="auto"/>
        </w:pBdr>
        <w:rPr>
          <w:rFonts w:asciiTheme="majorHAnsi" w:hAnsiTheme="majorHAnsi" w:cstheme="majorHAnsi"/>
        </w:rPr>
      </w:pPr>
    </w:p>
    <w:p w14:paraId="2B2EF93E" w14:textId="1E0E9A8A" w:rsidR="00316D1E" w:rsidRDefault="00316D1E" w:rsidP="00316D1E">
      <w:pPr>
        <w:pBdr>
          <w:bottom w:val="single" w:sz="6" w:space="1" w:color="auto"/>
        </w:pBd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 </w:t>
      </w:r>
    </w:p>
    <w:p w14:paraId="3F18EA7F" w14:textId="0D2F717D" w:rsidR="00316D1E" w:rsidRPr="00316D1E" w:rsidRDefault="00316D1E" w:rsidP="00316D1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br w:type="page"/>
      </w:r>
    </w:p>
    <w:p w14:paraId="39B2E1BB" w14:textId="0123D794" w:rsidR="00C92D28" w:rsidRDefault="00284B28" w:rsidP="00C92D28">
      <w:pPr>
        <w:jc w:val="both"/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>
        <w:rPr>
          <w:rFonts w:asciiTheme="majorHAnsi" w:hAnsiTheme="majorHAnsi" w:cstheme="majorHAnsi"/>
          <w:b/>
          <w:bCs/>
          <w:sz w:val="28"/>
          <w:szCs w:val="28"/>
          <w:u w:val="single"/>
        </w:rPr>
        <w:lastRenderedPageBreak/>
        <w:t>2</w:t>
      </w:r>
      <w:r w:rsidR="00C92D28">
        <w:rPr>
          <w:rFonts w:asciiTheme="majorHAnsi" w:hAnsiTheme="majorHAnsi" w:cstheme="majorHAnsi"/>
          <w:b/>
          <w:bCs/>
          <w:sz w:val="28"/>
          <w:szCs w:val="28"/>
          <w:u w:val="single"/>
        </w:rPr>
        <w:t xml:space="preserve">. </w:t>
      </w:r>
      <w:r>
        <w:rPr>
          <w:rFonts w:asciiTheme="majorHAnsi" w:hAnsiTheme="majorHAnsi" w:cstheme="majorHAnsi"/>
          <w:b/>
          <w:bCs/>
          <w:sz w:val="28"/>
          <w:szCs w:val="28"/>
          <w:u w:val="single"/>
        </w:rPr>
        <w:t>MAIN</w:t>
      </w:r>
      <w:r w:rsidR="00C92D28" w:rsidRPr="00C92D28">
        <w:rPr>
          <w:rFonts w:asciiTheme="majorHAnsi" w:hAnsiTheme="majorHAnsi" w:cstheme="majorHAnsi"/>
          <w:b/>
          <w:bCs/>
          <w:sz w:val="28"/>
          <w:szCs w:val="28"/>
          <w:u w:val="single"/>
        </w:rPr>
        <w:t xml:space="preserve"> PHASE</w:t>
      </w:r>
      <w:r w:rsidRPr="00284B28">
        <w:rPr>
          <w:rFonts w:asciiTheme="majorHAnsi" w:hAnsiTheme="majorHAnsi" w:cstheme="majorHAnsi"/>
          <w:sz w:val="28"/>
          <w:szCs w:val="28"/>
          <w:u w:val="single"/>
        </w:rPr>
        <w:t>___________</w:t>
      </w:r>
      <w:r>
        <w:rPr>
          <w:rFonts w:asciiTheme="majorHAnsi" w:hAnsiTheme="majorHAnsi" w:cstheme="majorHAnsi"/>
          <w:sz w:val="28"/>
          <w:szCs w:val="28"/>
          <w:u w:val="single"/>
        </w:rPr>
        <w:t>_</w:t>
      </w:r>
      <w:r w:rsidRPr="00284B28">
        <w:rPr>
          <w:rFonts w:asciiTheme="majorHAnsi" w:hAnsiTheme="majorHAnsi" w:cstheme="majorHAnsi"/>
          <w:sz w:val="28"/>
          <w:szCs w:val="28"/>
          <w:u w:val="single"/>
        </w:rPr>
        <w:t>_____________________________________</w:t>
      </w:r>
    </w:p>
    <w:p w14:paraId="134B7524" w14:textId="77777777" w:rsidR="00584E08" w:rsidRPr="00584E08" w:rsidRDefault="00584E08" w:rsidP="00584E08">
      <w:pPr>
        <w:rPr>
          <w:rFonts w:ascii="Open Sauce One" w:hAnsi="Open Sauce One"/>
          <w:sz w:val="22"/>
          <w:szCs w:val="22"/>
        </w:rPr>
      </w:pPr>
    </w:p>
    <w:p w14:paraId="4AD880BC" w14:textId="254EC53F" w:rsidR="00584E08" w:rsidRDefault="00284B28" w:rsidP="00284B28">
      <w:pPr>
        <w:spacing w:line="276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Now that you have finished practicing all the tasks, the Main Phase will combine all these tasks together. </w:t>
      </w:r>
    </w:p>
    <w:p w14:paraId="023D191D" w14:textId="7CF91A6A" w:rsidR="00284B28" w:rsidRPr="00C92D28" w:rsidRDefault="00284B28" w:rsidP="00284B28">
      <w:pPr>
        <w:spacing w:line="276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ab/>
      </w:r>
    </w:p>
    <w:p w14:paraId="6ECF8CE0" w14:textId="1054F726" w:rsidR="00584E08" w:rsidRPr="00C92D28" w:rsidRDefault="00284B28" w:rsidP="00EA01FB">
      <w:pPr>
        <w:spacing w:line="276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As mentioned, t</w:t>
      </w:r>
      <w:r w:rsidR="00C92D28" w:rsidRPr="00C92D28">
        <w:rPr>
          <w:rFonts w:asciiTheme="majorHAnsi" w:hAnsiTheme="majorHAnsi" w:cstheme="majorHAnsi"/>
        </w:rPr>
        <w:t>he main “learning” task</w:t>
      </w:r>
      <w:r w:rsidR="00584E08" w:rsidRPr="00C92D28">
        <w:rPr>
          <w:rFonts w:asciiTheme="majorHAnsi" w:hAnsiTheme="majorHAnsi" w:cstheme="majorHAnsi"/>
        </w:rPr>
        <w:t xml:space="preserve"> </w:t>
      </w:r>
      <w:r>
        <w:rPr>
          <w:rFonts w:asciiTheme="majorHAnsi" w:hAnsiTheme="majorHAnsi" w:cstheme="majorHAnsi"/>
        </w:rPr>
        <w:t xml:space="preserve">of the Main Phase </w:t>
      </w:r>
      <w:r w:rsidR="00584E08" w:rsidRPr="00C92D28">
        <w:rPr>
          <w:rFonts w:asciiTheme="majorHAnsi" w:hAnsiTheme="majorHAnsi" w:cstheme="majorHAnsi"/>
        </w:rPr>
        <w:t xml:space="preserve">involves figuring out the relationship between shapes and </w:t>
      </w:r>
      <w:r w:rsidR="00A95AFA">
        <w:rPr>
          <w:rFonts w:asciiTheme="majorHAnsi" w:hAnsiTheme="majorHAnsi" w:cstheme="majorHAnsi"/>
        </w:rPr>
        <w:t>shocks</w:t>
      </w:r>
      <w:r w:rsidR="00584E08" w:rsidRPr="00C92D28">
        <w:rPr>
          <w:rFonts w:asciiTheme="majorHAnsi" w:hAnsiTheme="majorHAnsi" w:cstheme="majorHAnsi"/>
        </w:rPr>
        <w:t xml:space="preserve">. These shapes will be squares and circles, as below: </w:t>
      </w:r>
    </w:p>
    <w:p w14:paraId="2B5C72C0" w14:textId="03310C2F" w:rsidR="00584E08" w:rsidRPr="00C92D28" w:rsidRDefault="00316D1E" w:rsidP="00C92D28">
      <w:pPr>
        <w:spacing w:line="276" w:lineRule="auto"/>
        <w:ind w:firstLine="720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3C6D996" wp14:editId="373800CB">
                <wp:simplePos x="0" y="0"/>
                <wp:positionH relativeFrom="column">
                  <wp:posOffset>3846195</wp:posOffset>
                </wp:positionH>
                <wp:positionV relativeFrom="paragraph">
                  <wp:posOffset>763814</wp:posOffset>
                </wp:positionV>
                <wp:extent cx="449580" cy="441960"/>
                <wp:effectExtent l="0" t="0" r="0" b="2540"/>
                <wp:wrapNone/>
                <wp:docPr id="1257670893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9580" cy="441960"/>
                        </a:xfrm>
                        <a:prstGeom prst="ellipse">
                          <a:avLst/>
                        </a:prstGeom>
                        <a:solidFill>
                          <a:srgbClr val="0C25FF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4053B1F" id="Oval 2" o:spid="_x0000_s1026" style="position:absolute;margin-left:302.85pt;margin-top:60.15pt;width:35.4pt;height:34.8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" fillcolor="#0c25ff" stroked="f" strokeweight="1pt">
                <v:stroke joinstyle="miter"/>
              </v:oval>
            </w:pict>
          </mc:Fallback>
        </mc:AlternateContent>
      </w:r>
      <w:r>
        <w:rPr>
          <w:rFonts w:asciiTheme="majorHAnsi" w:hAnsiTheme="majorHAnsi" w:cstheme="maj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D1A89EF" wp14:editId="7A2844EA">
                <wp:simplePos x="0" y="0"/>
                <wp:positionH relativeFrom="column">
                  <wp:posOffset>1010920</wp:posOffset>
                </wp:positionH>
                <wp:positionV relativeFrom="paragraph">
                  <wp:posOffset>799374</wp:posOffset>
                </wp:positionV>
                <wp:extent cx="408305" cy="375285"/>
                <wp:effectExtent l="0" t="0" r="10795" b="18415"/>
                <wp:wrapNone/>
                <wp:docPr id="32347471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305" cy="37528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8992B5" id="Rectangle 1" o:spid="_x0000_s1026" style="position:absolute;margin-left:79.6pt;margin-top:62.95pt;width:32.15pt;height:29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" fillcolor="yellow" strokecolor="yellow" strokeweight="1pt"/>
            </w:pict>
          </mc:Fallback>
        </mc:AlternateContent>
      </w:r>
      <w:ins w:id="0" w:author="Muhammed-Emin Bünyamin Palanci" w:date="2022-12-05T15:04:00Z">
        <w:r w:rsidRPr="00C92D28">
          <w:rPr>
            <w:rFonts w:asciiTheme="majorHAnsi" w:hAnsiTheme="majorHAnsi" w:cstheme="majorHAnsi"/>
            <w:noProof/>
          </w:rPr>
          <w:drawing>
            <wp:anchor distT="0" distB="0" distL="114300" distR="114300" simplePos="0" relativeHeight="251659264" behindDoc="0" locked="0" layoutInCell="1" allowOverlap="1" wp14:anchorId="197CDF9B" wp14:editId="0DACAB74">
              <wp:simplePos x="0" y="0"/>
              <wp:positionH relativeFrom="column">
                <wp:posOffset>2895600</wp:posOffset>
              </wp:positionH>
              <wp:positionV relativeFrom="paragraph">
                <wp:posOffset>207554</wp:posOffset>
              </wp:positionV>
              <wp:extent cx="2371725" cy="1609725"/>
              <wp:effectExtent l="0" t="0" r="3175" b="3175"/>
              <wp:wrapThrough wrapText="bothSides">
                <wp:wrapPolygon edited="0">
                  <wp:start x="0" y="0"/>
                  <wp:lineTo x="0" y="21472"/>
                  <wp:lineTo x="21513" y="21472"/>
                  <wp:lineTo x="21513" y="0"/>
                  <wp:lineTo x="0" y="0"/>
                </wp:wrapPolygon>
              </wp:wrapThrough>
              <wp:docPr id="2" name="Picture 12" descr="A picture containing astronomical object, celestial event, moonlight, darkness&#10;&#10;Description automatically generated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" name="Picture 12" descr="A picture containing astronomical object, celestial event, moonlight, darkness&#10;&#10;Description automatically generated"/>
                      <pic:cNvPicPr>
                        <a:picLocks/>
                      </pic:cNvPicPr>
                    </pic:nvPicPr>
                    <pic:blipFill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371725" cy="16097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1" w:author="Muhammed-Emin Bünyamin Palanci" w:date="2022-12-05T15:05:00Z">
        <w:r w:rsidRPr="00C92D28">
          <w:rPr>
            <w:rFonts w:asciiTheme="majorHAnsi" w:hAnsiTheme="majorHAnsi" w:cstheme="majorHAnsi"/>
            <w:noProof/>
          </w:rPr>
          <w:drawing>
            <wp:anchor distT="0" distB="0" distL="114300" distR="114300" simplePos="0" relativeHeight="251658240" behindDoc="0" locked="0" layoutInCell="1" allowOverlap="1" wp14:anchorId="3FEE0574" wp14:editId="5C2367D8">
              <wp:simplePos x="0" y="0"/>
              <wp:positionH relativeFrom="column">
                <wp:posOffset>21590</wp:posOffset>
              </wp:positionH>
              <wp:positionV relativeFrom="paragraph">
                <wp:posOffset>206919</wp:posOffset>
              </wp:positionV>
              <wp:extent cx="2372995" cy="1598930"/>
              <wp:effectExtent l="0" t="0" r="1905" b="1270"/>
              <wp:wrapThrough wrapText="bothSides">
                <wp:wrapPolygon edited="0">
                  <wp:start x="0" y="0"/>
                  <wp:lineTo x="0" y="21446"/>
                  <wp:lineTo x="21502" y="21446"/>
                  <wp:lineTo x="21502" y="0"/>
                  <wp:lineTo x="0" y="0"/>
                </wp:wrapPolygon>
              </wp:wrapThrough>
              <wp:docPr id="1" name="Picture 1" descr="Logo&#10;&#10;Description automatically generated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 descr="Logo&#10;&#10;Description automatically generated"/>
                      <pic:cNvPicPr>
                        <a:picLocks/>
                      </pic:cNvPicPr>
                    </pic:nvPicPr>
                    <pic:blipFill>
                      <a:blip r:embed="rId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372995" cy="15989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p w14:paraId="7CB36488" w14:textId="2AEFD18A" w:rsidR="00584E08" w:rsidRPr="00C92D28" w:rsidRDefault="00584E08" w:rsidP="00C92D28">
      <w:pPr>
        <w:spacing w:line="276" w:lineRule="auto"/>
        <w:ind w:firstLine="720"/>
        <w:jc w:val="both"/>
        <w:rPr>
          <w:rFonts w:asciiTheme="majorHAnsi" w:hAnsiTheme="majorHAnsi" w:cstheme="majorHAnsi"/>
        </w:rPr>
      </w:pPr>
      <w:r w:rsidRPr="00C92D28">
        <w:rPr>
          <w:rFonts w:asciiTheme="majorHAnsi" w:hAnsiTheme="majorHAnsi" w:cstheme="majorHAnsi"/>
        </w:rPr>
        <w:t xml:space="preserve">     </w:t>
      </w:r>
    </w:p>
    <w:p w14:paraId="4BC235DE" w14:textId="28E91833" w:rsidR="00584E08" w:rsidRDefault="00584E08" w:rsidP="007001FF">
      <w:pPr>
        <w:spacing w:line="276" w:lineRule="auto"/>
        <w:jc w:val="both"/>
        <w:rPr>
          <w:rFonts w:asciiTheme="majorHAnsi" w:hAnsiTheme="majorHAnsi" w:cstheme="majorHAnsi"/>
        </w:rPr>
      </w:pPr>
      <w:r w:rsidRPr="00C92D28">
        <w:rPr>
          <w:rFonts w:asciiTheme="majorHAnsi" w:hAnsiTheme="majorHAnsi" w:cstheme="majorHAnsi"/>
        </w:rPr>
        <w:t xml:space="preserve">You must keep both your eyes and attention focused on the stimuli for as long as they remain on the screen. Importantly, one of these shapes will be </w:t>
      </w:r>
      <w:r w:rsidRPr="00284B28">
        <w:rPr>
          <w:rFonts w:asciiTheme="majorHAnsi" w:hAnsiTheme="majorHAnsi" w:cstheme="majorHAnsi"/>
          <w:b/>
          <w:bCs/>
          <w:i/>
          <w:iCs/>
        </w:rPr>
        <w:t xml:space="preserve">sometimes </w:t>
      </w:r>
      <w:r w:rsidR="00A95AFA">
        <w:rPr>
          <w:rFonts w:asciiTheme="majorHAnsi" w:hAnsiTheme="majorHAnsi" w:cstheme="majorHAnsi"/>
          <w:b/>
          <w:bCs/>
          <w:i/>
          <w:iCs/>
        </w:rPr>
        <w:t>linked with a shock</w:t>
      </w:r>
      <w:r w:rsidRPr="00C92D28">
        <w:rPr>
          <w:rFonts w:asciiTheme="majorHAnsi" w:hAnsiTheme="majorHAnsi" w:cstheme="majorHAnsi"/>
        </w:rPr>
        <w:t xml:space="preserve">, whereas the other shape will </w:t>
      </w:r>
      <w:r w:rsidRPr="00284B28">
        <w:rPr>
          <w:rFonts w:asciiTheme="majorHAnsi" w:hAnsiTheme="majorHAnsi" w:cstheme="majorHAnsi"/>
          <w:b/>
          <w:bCs/>
          <w:i/>
          <w:iCs/>
        </w:rPr>
        <w:t xml:space="preserve">never </w:t>
      </w:r>
      <w:r w:rsidR="00A95AFA">
        <w:rPr>
          <w:rFonts w:asciiTheme="majorHAnsi" w:hAnsiTheme="majorHAnsi" w:cstheme="majorHAnsi"/>
          <w:b/>
          <w:bCs/>
          <w:i/>
          <w:iCs/>
        </w:rPr>
        <w:t>be.</w:t>
      </w:r>
      <w:r w:rsidRPr="00C92D28">
        <w:rPr>
          <w:rFonts w:asciiTheme="majorHAnsi" w:hAnsiTheme="majorHAnsi" w:cstheme="majorHAnsi"/>
        </w:rPr>
        <w:t xml:space="preserve"> Your job is to learn which shape is </w:t>
      </w:r>
      <w:r w:rsidR="00A95AFA">
        <w:rPr>
          <w:rFonts w:asciiTheme="majorHAnsi" w:hAnsiTheme="majorHAnsi" w:cstheme="majorHAnsi"/>
        </w:rPr>
        <w:t>linked with the shock</w:t>
      </w:r>
      <w:r w:rsidRPr="00C92D28">
        <w:rPr>
          <w:rFonts w:asciiTheme="majorHAnsi" w:hAnsiTheme="majorHAnsi" w:cstheme="majorHAnsi"/>
        </w:rPr>
        <w:t>.</w:t>
      </w:r>
      <w:r w:rsidR="00C92D28">
        <w:rPr>
          <w:rFonts w:asciiTheme="majorHAnsi" w:hAnsiTheme="majorHAnsi" w:cstheme="majorHAnsi"/>
        </w:rPr>
        <w:t xml:space="preserve"> This pattern </w:t>
      </w:r>
      <w:r w:rsidR="00C92D28" w:rsidRPr="002651F0">
        <w:rPr>
          <w:rFonts w:asciiTheme="majorHAnsi" w:hAnsiTheme="majorHAnsi" w:cstheme="majorHAnsi"/>
          <w:u w:val="single"/>
        </w:rPr>
        <w:t>will not</w:t>
      </w:r>
      <w:r w:rsidR="00C92D28">
        <w:rPr>
          <w:rFonts w:asciiTheme="majorHAnsi" w:hAnsiTheme="majorHAnsi" w:cstheme="majorHAnsi"/>
        </w:rPr>
        <w:t xml:space="preserve"> change throughout the </w:t>
      </w:r>
      <w:r w:rsidR="002651F0">
        <w:rPr>
          <w:rFonts w:asciiTheme="majorHAnsi" w:hAnsiTheme="majorHAnsi" w:cstheme="majorHAnsi"/>
        </w:rPr>
        <w:t>experiment</w:t>
      </w:r>
      <w:r w:rsidR="00C92D28">
        <w:rPr>
          <w:rFonts w:asciiTheme="majorHAnsi" w:hAnsiTheme="majorHAnsi" w:cstheme="majorHAnsi"/>
        </w:rPr>
        <w:t xml:space="preserve">; That is, if one shape </w:t>
      </w:r>
      <w:r w:rsidR="00A95AFA">
        <w:rPr>
          <w:rFonts w:asciiTheme="majorHAnsi" w:hAnsiTheme="majorHAnsi" w:cstheme="majorHAnsi"/>
        </w:rPr>
        <w:t>is linked with the shock</w:t>
      </w:r>
      <w:r w:rsidR="00C92D28">
        <w:rPr>
          <w:rFonts w:asciiTheme="majorHAnsi" w:hAnsiTheme="majorHAnsi" w:cstheme="majorHAnsi"/>
        </w:rPr>
        <w:t xml:space="preserve">, it </w:t>
      </w:r>
      <w:r w:rsidR="00C92D28" w:rsidRPr="00C92D28">
        <w:rPr>
          <w:rFonts w:asciiTheme="majorHAnsi" w:hAnsiTheme="majorHAnsi" w:cstheme="majorHAnsi"/>
          <w:i/>
          <w:iCs/>
        </w:rPr>
        <w:t>always will</w:t>
      </w:r>
      <w:r w:rsidR="00C92D28">
        <w:rPr>
          <w:rFonts w:asciiTheme="majorHAnsi" w:hAnsiTheme="majorHAnsi" w:cstheme="majorHAnsi"/>
        </w:rPr>
        <w:t xml:space="preserve"> - and the </w:t>
      </w:r>
      <w:r w:rsidR="00C92D28" w:rsidRPr="00C92D28">
        <w:rPr>
          <w:rFonts w:asciiTheme="majorHAnsi" w:hAnsiTheme="majorHAnsi" w:cstheme="majorHAnsi"/>
          <w:i/>
          <w:iCs/>
        </w:rPr>
        <w:t>other</w:t>
      </w:r>
      <w:r w:rsidR="00C92D28">
        <w:rPr>
          <w:rFonts w:asciiTheme="majorHAnsi" w:hAnsiTheme="majorHAnsi" w:cstheme="majorHAnsi"/>
        </w:rPr>
        <w:t xml:space="preserve"> shape </w:t>
      </w:r>
      <w:r w:rsidR="00C92D28" w:rsidRPr="00C92D28">
        <w:rPr>
          <w:rFonts w:asciiTheme="majorHAnsi" w:hAnsiTheme="majorHAnsi" w:cstheme="majorHAnsi"/>
          <w:i/>
          <w:iCs/>
        </w:rPr>
        <w:t>never will</w:t>
      </w:r>
      <w:r w:rsidR="00C92D28">
        <w:rPr>
          <w:rFonts w:asciiTheme="majorHAnsi" w:hAnsiTheme="majorHAnsi" w:cstheme="majorHAnsi"/>
        </w:rPr>
        <w:t xml:space="preserve"> - throughout the whole </w:t>
      </w:r>
      <w:r w:rsidR="00284B28">
        <w:rPr>
          <w:rFonts w:asciiTheme="majorHAnsi" w:hAnsiTheme="majorHAnsi" w:cstheme="majorHAnsi"/>
        </w:rPr>
        <w:t>experiment</w:t>
      </w:r>
      <w:r w:rsidR="00C92D28">
        <w:rPr>
          <w:rFonts w:asciiTheme="majorHAnsi" w:hAnsiTheme="majorHAnsi" w:cstheme="majorHAnsi"/>
        </w:rPr>
        <w:t xml:space="preserve">. </w:t>
      </w:r>
    </w:p>
    <w:p w14:paraId="3787148D" w14:textId="77777777" w:rsidR="00284B28" w:rsidRDefault="00284B28" w:rsidP="00284B28">
      <w:pPr>
        <w:spacing w:line="276" w:lineRule="auto"/>
        <w:ind w:firstLine="720"/>
        <w:jc w:val="both"/>
        <w:rPr>
          <w:rFonts w:asciiTheme="majorHAnsi" w:hAnsiTheme="majorHAnsi" w:cstheme="majorHAnsi"/>
        </w:rPr>
      </w:pPr>
    </w:p>
    <w:p w14:paraId="46A9C39C" w14:textId="53FA4D71" w:rsidR="00284B28" w:rsidRDefault="00284B28" w:rsidP="007001FF">
      <w:pPr>
        <w:spacing w:line="276" w:lineRule="auto"/>
        <w:jc w:val="both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This main “learning task” will occur with the other “attention tasks” interspersed throughout the Main Phase. For example, you may see: a shape</w:t>
      </w:r>
      <w:r w:rsidR="005B3B0C">
        <w:rPr>
          <w:rFonts w:asciiTheme="majorHAnsi" w:hAnsiTheme="majorHAnsi" w:cstheme="majorHAnsi"/>
        </w:rPr>
        <w:t xml:space="preserve"> (with or without a shock)</w:t>
      </w:r>
      <w:r>
        <w:rPr>
          <w:rFonts w:asciiTheme="majorHAnsi" w:hAnsiTheme="majorHAnsi" w:cstheme="majorHAnsi"/>
        </w:rPr>
        <w:t>, followed by a set of “</w:t>
      </w:r>
      <w:r w:rsidR="005B3B0C">
        <w:rPr>
          <w:rFonts w:asciiTheme="majorHAnsi" w:hAnsiTheme="majorHAnsi" w:cstheme="majorHAnsi"/>
        </w:rPr>
        <w:t>dot</w:t>
      </w:r>
      <w:r>
        <w:rPr>
          <w:rFonts w:asciiTheme="majorHAnsi" w:hAnsiTheme="majorHAnsi" w:cstheme="majorHAnsi"/>
        </w:rPr>
        <w:t xml:space="preserve">” tasks, then followed by a “seen before?” task, then followed by a shape </w:t>
      </w:r>
      <w:r w:rsidR="005B3B0C">
        <w:rPr>
          <w:rFonts w:asciiTheme="majorHAnsi" w:hAnsiTheme="majorHAnsi" w:cstheme="majorHAnsi"/>
        </w:rPr>
        <w:t>(with or without a shock),</w:t>
      </w:r>
      <w:r>
        <w:rPr>
          <w:rFonts w:asciiTheme="majorHAnsi" w:hAnsiTheme="majorHAnsi" w:cstheme="majorHAnsi"/>
        </w:rPr>
        <w:t xml:space="preserve"> etc. After some trials, you </w:t>
      </w:r>
      <w:r w:rsidR="006024B3">
        <w:rPr>
          <w:rFonts w:asciiTheme="majorHAnsi" w:hAnsiTheme="majorHAnsi" w:cstheme="majorHAnsi"/>
        </w:rPr>
        <w:t>will be</w:t>
      </w:r>
      <w:r>
        <w:rPr>
          <w:rFonts w:asciiTheme="majorHAnsi" w:hAnsiTheme="majorHAnsi" w:cstheme="majorHAnsi"/>
        </w:rPr>
        <w:t xml:space="preserve"> asked to complete ratings on how </w:t>
      </w:r>
      <w:r w:rsidR="006024B3">
        <w:rPr>
          <w:rFonts w:asciiTheme="majorHAnsi" w:hAnsiTheme="majorHAnsi" w:cstheme="majorHAnsi"/>
        </w:rPr>
        <w:t xml:space="preserve">your expectation of the shock, how positive/negative and how tense/calm you feel. </w:t>
      </w:r>
    </w:p>
    <w:p w14:paraId="572C6421" w14:textId="77777777" w:rsidR="007001FF" w:rsidRDefault="007001FF" w:rsidP="007001FF">
      <w:pPr>
        <w:spacing w:line="276" w:lineRule="auto"/>
        <w:jc w:val="both"/>
        <w:rPr>
          <w:rFonts w:asciiTheme="majorHAnsi" w:hAnsiTheme="majorHAnsi" w:cstheme="majorHAnsi"/>
        </w:rPr>
      </w:pPr>
    </w:p>
    <w:p w14:paraId="3FCFA23F" w14:textId="4BD035CC" w:rsidR="00284B28" w:rsidRDefault="00284B28" w:rsidP="007001FF">
      <w:pPr>
        <w:spacing w:line="276" w:lineRule="auto"/>
        <w:jc w:val="both"/>
        <w:rPr>
          <w:rFonts w:asciiTheme="majorHAnsi" w:hAnsiTheme="majorHAnsi" w:cstheme="majorHAnsi"/>
          <w:color w:val="FF0000"/>
        </w:rPr>
      </w:pPr>
      <w:r>
        <w:rPr>
          <w:rFonts w:asciiTheme="majorHAnsi" w:hAnsiTheme="majorHAnsi" w:cstheme="majorHAnsi"/>
        </w:rPr>
        <w:t>Your job is to complete all of these “attention” and “learning tasks” as THOUGHTFULLY and ACCURATELY as possible, including paying attention to and learning which shape predicts th</w:t>
      </w:r>
      <w:r w:rsidR="00140196">
        <w:rPr>
          <w:rFonts w:asciiTheme="majorHAnsi" w:hAnsiTheme="majorHAnsi" w:cstheme="majorHAnsi"/>
        </w:rPr>
        <w:t>e shocks</w:t>
      </w:r>
      <w:r>
        <w:rPr>
          <w:rFonts w:asciiTheme="majorHAnsi" w:hAnsiTheme="majorHAnsi" w:cstheme="majorHAnsi"/>
        </w:rPr>
        <w:t xml:space="preserve">. This phase will last approximately </w:t>
      </w:r>
      <w:r w:rsidR="00692F43" w:rsidRPr="00692F43">
        <w:rPr>
          <w:rFonts w:asciiTheme="majorHAnsi" w:hAnsiTheme="majorHAnsi" w:cstheme="majorHAnsi"/>
        </w:rPr>
        <w:t>15</w:t>
      </w:r>
      <w:r w:rsidR="00692F43">
        <w:rPr>
          <w:rFonts w:asciiTheme="majorHAnsi" w:hAnsiTheme="majorHAnsi" w:cstheme="majorHAnsi"/>
        </w:rPr>
        <w:t>-20</w:t>
      </w:r>
      <w:r w:rsidR="00692F43" w:rsidRPr="00692F43">
        <w:rPr>
          <w:rFonts w:asciiTheme="majorHAnsi" w:hAnsiTheme="majorHAnsi" w:cstheme="majorHAnsi"/>
        </w:rPr>
        <w:t xml:space="preserve"> minutes.</w:t>
      </w:r>
      <w:r w:rsidR="00692F43">
        <w:rPr>
          <w:rFonts w:asciiTheme="majorHAnsi" w:hAnsiTheme="majorHAnsi" w:cstheme="majorHAnsi"/>
          <w:b/>
          <w:bCs/>
          <w:color w:val="FF0000"/>
        </w:rPr>
        <w:t xml:space="preserve"> </w:t>
      </w:r>
      <w:r w:rsidRPr="00284B28">
        <w:rPr>
          <w:rFonts w:asciiTheme="majorHAnsi" w:hAnsiTheme="majorHAnsi" w:cstheme="majorHAnsi"/>
          <w:color w:val="FF0000"/>
        </w:rPr>
        <w:t xml:space="preserve"> </w:t>
      </w:r>
    </w:p>
    <w:p w14:paraId="2F60556E" w14:textId="77777777" w:rsidR="00316D1E" w:rsidRDefault="00316D1E" w:rsidP="00316D1E">
      <w:pPr>
        <w:spacing w:line="276" w:lineRule="auto"/>
        <w:jc w:val="both"/>
        <w:rPr>
          <w:rFonts w:asciiTheme="majorHAnsi" w:hAnsiTheme="majorHAnsi" w:cstheme="majorHAnsi"/>
          <w:color w:val="FF0000"/>
        </w:rPr>
      </w:pPr>
    </w:p>
    <w:p w14:paraId="1C1BEAF9" w14:textId="77777777" w:rsidR="005B3B0C" w:rsidRDefault="005B3B0C" w:rsidP="00584E08">
      <w:pPr>
        <w:rPr>
          <w:rFonts w:asciiTheme="majorHAnsi" w:hAnsiTheme="majorHAnsi" w:cstheme="majorHAnsi"/>
        </w:rPr>
      </w:pPr>
    </w:p>
    <w:p w14:paraId="6F1C27D1" w14:textId="77777777" w:rsidR="007001FF" w:rsidRDefault="007001FF" w:rsidP="00584E08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</w:p>
    <w:p w14:paraId="05AA5AC8" w14:textId="1D428603" w:rsidR="00584E08" w:rsidRPr="00C92D28" w:rsidRDefault="00C92D28" w:rsidP="00584E08">
      <w:pPr>
        <w:rPr>
          <w:rFonts w:asciiTheme="majorHAnsi" w:hAnsiTheme="majorHAnsi" w:cstheme="majorHAnsi"/>
          <w:b/>
          <w:bCs/>
          <w:sz w:val="28"/>
          <w:szCs w:val="28"/>
          <w:u w:val="single"/>
        </w:rPr>
      </w:pPr>
      <w:r w:rsidRPr="00C92D28">
        <w:rPr>
          <w:rFonts w:asciiTheme="majorHAnsi" w:hAnsiTheme="majorHAnsi" w:cstheme="majorHAnsi"/>
          <w:b/>
          <w:bCs/>
          <w:sz w:val="28"/>
          <w:szCs w:val="28"/>
          <w:u w:val="single"/>
        </w:rPr>
        <w:lastRenderedPageBreak/>
        <w:t xml:space="preserve">3. </w:t>
      </w:r>
      <w:r>
        <w:rPr>
          <w:rFonts w:asciiTheme="majorHAnsi" w:hAnsiTheme="majorHAnsi" w:cstheme="majorHAnsi"/>
          <w:b/>
          <w:bCs/>
          <w:sz w:val="28"/>
          <w:szCs w:val="28"/>
          <w:u w:val="single"/>
        </w:rPr>
        <w:t>TEST</w:t>
      </w:r>
      <w:r w:rsidR="00584E08" w:rsidRPr="00C92D28">
        <w:rPr>
          <w:rFonts w:asciiTheme="majorHAnsi" w:hAnsiTheme="majorHAnsi" w:cstheme="majorHAnsi"/>
          <w:b/>
          <w:bCs/>
          <w:sz w:val="28"/>
          <w:szCs w:val="28"/>
          <w:u w:val="single"/>
        </w:rPr>
        <w:t xml:space="preserve"> </w:t>
      </w:r>
      <w:r w:rsidR="00284B28">
        <w:rPr>
          <w:rFonts w:asciiTheme="majorHAnsi" w:hAnsiTheme="majorHAnsi" w:cstheme="majorHAnsi"/>
          <w:b/>
          <w:bCs/>
          <w:sz w:val="28"/>
          <w:szCs w:val="28"/>
          <w:u w:val="single"/>
        </w:rPr>
        <w:t xml:space="preserve">PHASE </w:t>
      </w:r>
    </w:p>
    <w:p w14:paraId="2940BA93" w14:textId="77777777" w:rsidR="007001FF" w:rsidRDefault="007001FF" w:rsidP="007001FF">
      <w:pPr>
        <w:rPr>
          <w:rFonts w:ascii="Open Sauce One" w:hAnsi="Open Sauce One"/>
          <w:sz w:val="22"/>
          <w:szCs w:val="22"/>
        </w:rPr>
      </w:pPr>
    </w:p>
    <w:p w14:paraId="445BAD11" w14:textId="26306288" w:rsidR="00584E08" w:rsidRDefault="00C92D28" w:rsidP="007001FF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We</w:t>
      </w:r>
      <w:r w:rsidR="00584E08" w:rsidRPr="00C92D28">
        <w:rPr>
          <w:rFonts w:asciiTheme="majorHAnsi" w:hAnsiTheme="majorHAnsi" w:cstheme="majorHAnsi"/>
        </w:rPr>
        <w:t xml:space="preserve"> are</w:t>
      </w:r>
      <w:r>
        <w:rPr>
          <w:rFonts w:asciiTheme="majorHAnsi" w:hAnsiTheme="majorHAnsi" w:cstheme="majorHAnsi"/>
        </w:rPr>
        <w:t xml:space="preserve"> now</w:t>
      </w:r>
      <w:r w:rsidR="00584E08" w:rsidRPr="00C92D28">
        <w:rPr>
          <w:rFonts w:asciiTheme="majorHAnsi" w:hAnsiTheme="majorHAnsi" w:cstheme="majorHAnsi"/>
        </w:rPr>
        <w:t xml:space="preserve"> going to test your </w:t>
      </w:r>
      <w:r>
        <w:rPr>
          <w:rFonts w:asciiTheme="majorHAnsi" w:hAnsiTheme="majorHAnsi" w:cstheme="majorHAnsi"/>
        </w:rPr>
        <w:t>memory for</w:t>
      </w:r>
      <w:r w:rsidR="00584E08" w:rsidRPr="00C92D28">
        <w:rPr>
          <w:rFonts w:asciiTheme="majorHAnsi" w:hAnsiTheme="majorHAnsi" w:cstheme="majorHAnsi"/>
        </w:rPr>
        <w:t xml:space="preserve"> the objects from the photographs you saw in the previous phase</w:t>
      </w:r>
      <w:r>
        <w:rPr>
          <w:rFonts w:asciiTheme="majorHAnsi" w:hAnsiTheme="majorHAnsi" w:cstheme="majorHAnsi"/>
        </w:rPr>
        <w:t xml:space="preserve"> (i.e., from the “seen before?” trials). </w:t>
      </w:r>
      <w:r w:rsidR="00584E08" w:rsidRPr="00C92D28">
        <w:rPr>
          <w:rFonts w:asciiTheme="majorHAnsi" w:hAnsiTheme="majorHAnsi" w:cstheme="majorHAnsi"/>
        </w:rPr>
        <w:t>We want you to try your best to recall wh</w:t>
      </w:r>
      <w:r w:rsidR="00284B28">
        <w:rPr>
          <w:rFonts w:asciiTheme="majorHAnsi" w:hAnsiTheme="majorHAnsi" w:cstheme="majorHAnsi"/>
        </w:rPr>
        <w:t>at</w:t>
      </w:r>
      <w:r w:rsidR="00584E08" w:rsidRPr="00C92D28">
        <w:rPr>
          <w:rFonts w:asciiTheme="majorHAnsi" w:hAnsiTheme="majorHAnsi" w:cstheme="majorHAnsi"/>
        </w:rPr>
        <w:t xml:space="preserve"> CENTRAL OBJECT appeared against that background previously and name that object </w:t>
      </w:r>
      <w:r w:rsidRPr="00C92D28">
        <w:rPr>
          <w:rFonts w:asciiTheme="majorHAnsi" w:hAnsiTheme="majorHAnsi" w:cstheme="majorHAnsi"/>
          <w:u w:val="single"/>
        </w:rPr>
        <w:t>out oud</w:t>
      </w:r>
      <w:r>
        <w:rPr>
          <w:rFonts w:asciiTheme="majorHAnsi" w:hAnsiTheme="majorHAnsi" w:cstheme="majorHAnsi"/>
        </w:rPr>
        <w:t xml:space="preserve">. </w:t>
      </w:r>
      <w:r w:rsidR="00584E08" w:rsidRPr="00C92D28">
        <w:rPr>
          <w:rFonts w:asciiTheme="majorHAnsi" w:hAnsiTheme="majorHAnsi" w:cstheme="majorHAnsi"/>
        </w:rPr>
        <w:t xml:space="preserve"> You will be given up to 15 seconds to make your response. </w:t>
      </w:r>
      <w:r>
        <w:rPr>
          <w:rFonts w:asciiTheme="majorHAnsi" w:hAnsiTheme="majorHAnsi" w:cstheme="majorHAnsi"/>
        </w:rPr>
        <w:t>F</w:t>
      </w:r>
      <w:r w:rsidR="00584E08" w:rsidRPr="00C92D28">
        <w:rPr>
          <w:rFonts w:asciiTheme="majorHAnsi" w:hAnsiTheme="majorHAnsi" w:cstheme="majorHAnsi"/>
        </w:rPr>
        <w:t xml:space="preserve">eel free to guess if you can’t remember for sure. </w:t>
      </w:r>
      <w:r>
        <w:rPr>
          <w:rFonts w:asciiTheme="majorHAnsi" w:hAnsiTheme="majorHAnsi" w:cstheme="majorHAnsi"/>
        </w:rPr>
        <w:t xml:space="preserve">Click the mouse to move to the next photograph. </w:t>
      </w:r>
    </w:p>
    <w:p w14:paraId="12413D44" w14:textId="77777777" w:rsidR="007001FF" w:rsidRDefault="007001FF" w:rsidP="007001FF">
      <w:pPr>
        <w:rPr>
          <w:rFonts w:asciiTheme="majorHAnsi" w:hAnsiTheme="majorHAnsi" w:cstheme="majorHAnsi"/>
        </w:rPr>
      </w:pPr>
    </w:p>
    <w:p w14:paraId="5BC340C5" w14:textId="77777777" w:rsidR="007001FF" w:rsidRDefault="007001FF" w:rsidP="007001FF">
      <w:pPr>
        <w:rPr>
          <w:rFonts w:asciiTheme="majorHAnsi" w:hAnsiTheme="majorHAnsi" w:cstheme="majorHAnsi"/>
        </w:rPr>
      </w:pPr>
    </w:p>
    <w:p w14:paraId="0E5B6A02" w14:textId="6BD815A5" w:rsidR="002F3B46" w:rsidRDefault="00584E08" w:rsidP="007001FF">
      <w:pPr>
        <w:rPr>
          <w:rFonts w:asciiTheme="majorHAnsi" w:hAnsiTheme="majorHAnsi" w:cstheme="majorHAnsi"/>
        </w:rPr>
      </w:pPr>
      <w:r w:rsidRPr="00C92D28">
        <w:rPr>
          <w:rFonts w:asciiTheme="majorHAnsi" w:hAnsiTheme="majorHAnsi" w:cstheme="majorHAnsi"/>
        </w:rPr>
        <w:t>For example, you might see a background setting like this:</w:t>
      </w:r>
    </w:p>
    <w:p w14:paraId="392010AC" w14:textId="1251D847" w:rsidR="002F3B46" w:rsidRDefault="002F3B46" w:rsidP="00584E08">
      <w:pPr>
        <w:ind w:firstLine="720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 wp14:anchorId="13BBB802" wp14:editId="4C1FB8AD">
                <wp:simplePos x="0" y="0"/>
                <wp:positionH relativeFrom="column">
                  <wp:posOffset>1115008</wp:posOffset>
                </wp:positionH>
                <wp:positionV relativeFrom="paragraph">
                  <wp:posOffset>138197</wp:posOffset>
                </wp:positionV>
                <wp:extent cx="3023119" cy="2404533"/>
                <wp:effectExtent l="0" t="0" r="12700" b="8890"/>
                <wp:wrapNone/>
                <wp:docPr id="90600196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23119" cy="2404533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218F45" id="Rectangle 3" o:spid="_x0000_s1026" style="position:absolute;margin-left:87.8pt;margin-top:10.9pt;width:238.05pt;height:189.35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" fillcolor="black [3200]" strokecolor="black [480]" strokeweight="1pt"/>
            </w:pict>
          </mc:Fallback>
        </mc:AlternateContent>
      </w:r>
    </w:p>
    <w:p w14:paraId="07540B94" w14:textId="77777777" w:rsidR="007001FF" w:rsidRDefault="007001FF" w:rsidP="007001FF">
      <w:pPr>
        <w:rPr>
          <w:rFonts w:asciiTheme="majorHAnsi" w:hAnsiTheme="majorHAnsi" w:cstheme="majorHAnsi"/>
        </w:rPr>
      </w:pPr>
    </w:p>
    <w:p w14:paraId="26A257EE" w14:textId="77777777" w:rsidR="007001FF" w:rsidRDefault="007001FF" w:rsidP="007001FF">
      <w:pPr>
        <w:rPr>
          <w:rFonts w:asciiTheme="majorHAnsi" w:hAnsiTheme="majorHAnsi" w:cstheme="majorHAnsi"/>
        </w:rPr>
      </w:pPr>
    </w:p>
    <w:p w14:paraId="44CE6381" w14:textId="04660FD6" w:rsidR="007001FF" w:rsidRDefault="007001FF" w:rsidP="007001FF">
      <w:pPr>
        <w:rPr>
          <w:rFonts w:asciiTheme="majorHAnsi" w:hAnsiTheme="majorHAnsi" w:cstheme="majorHAnsi"/>
        </w:rPr>
      </w:pPr>
      <w:r w:rsidRPr="002F3B46">
        <w:rPr>
          <w:rFonts w:ascii="Open Sauce One" w:hAnsi="Open Sauce One"/>
          <w:noProof/>
          <w:sz w:val="22"/>
          <w:szCs w:val="22"/>
        </w:rPr>
        <w:drawing>
          <wp:anchor distT="0" distB="0" distL="114300" distR="114300" simplePos="0" relativeHeight="251669504" behindDoc="0" locked="0" layoutInCell="1" allowOverlap="1" wp14:anchorId="0EF30368" wp14:editId="2C2DD18B">
            <wp:simplePos x="0" y="0"/>
            <wp:positionH relativeFrom="column">
              <wp:posOffset>1829435</wp:posOffset>
            </wp:positionH>
            <wp:positionV relativeFrom="paragraph">
              <wp:posOffset>186055</wp:posOffset>
            </wp:positionV>
            <wp:extent cx="1670756" cy="1252939"/>
            <wp:effectExtent l="0" t="0" r="5715" b="4445"/>
            <wp:wrapNone/>
            <wp:docPr id="529690155" name="Picture 1" descr="A white table next to a wall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90155" name="Picture 1" descr="A white table next to a wall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0756" cy="125293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87B650" w14:textId="5AA601D7" w:rsidR="007001FF" w:rsidRDefault="007001FF" w:rsidP="007001FF">
      <w:pPr>
        <w:rPr>
          <w:rFonts w:asciiTheme="majorHAnsi" w:hAnsiTheme="majorHAnsi" w:cstheme="majorHAnsi"/>
        </w:rPr>
      </w:pPr>
    </w:p>
    <w:p w14:paraId="6976FEF4" w14:textId="62F50F47" w:rsidR="007001FF" w:rsidRDefault="007001FF" w:rsidP="007001FF">
      <w:pPr>
        <w:rPr>
          <w:rFonts w:asciiTheme="majorHAnsi" w:hAnsiTheme="majorHAnsi" w:cstheme="majorHAnsi"/>
        </w:rPr>
      </w:pPr>
    </w:p>
    <w:p w14:paraId="7D4EDE81" w14:textId="4EFD38AC" w:rsidR="007001FF" w:rsidRDefault="007001FF" w:rsidP="007001FF">
      <w:pPr>
        <w:rPr>
          <w:rFonts w:asciiTheme="majorHAnsi" w:hAnsiTheme="majorHAnsi" w:cstheme="majorHAnsi"/>
        </w:rPr>
      </w:pPr>
    </w:p>
    <w:p w14:paraId="02300210" w14:textId="420F4CA5" w:rsidR="007001FF" w:rsidRDefault="007001FF" w:rsidP="007001FF">
      <w:pPr>
        <w:rPr>
          <w:rFonts w:asciiTheme="majorHAnsi" w:hAnsiTheme="majorHAnsi" w:cstheme="majorHAnsi"/>
        </w:rPr>
      </w:pPr>
    </w:p>
    <w:p w14:paraId="554D25DB" w14:textId="7D5E6C30" w:rsidR="007001FF" w:rsidRDefault="007001FF" w:rsidP="007001FF">
      <w:pPr>
        <w:rPr>
          <w:rFonts w:asciiTheme="majorHAnsi" w:hAnsiTheme="majorHAnsi" w:cstheme="majorHAnsi"/>
        </w:rPr>
      </w:pPr>
    </w:p>
    <w:p w14:paraId="4E05C78A" w14:textId="1446D500" w:rsidR="007001FF" w:rsidRDefault="007001FF" w:rsidP="007001FF">
      <w:pPr>
        <w:rPr>
          <w:rFonts w:asciiTheme="majorHAnsi" w:hAnsiTheme="majorHAnsi" w:cstheme="majorHAnsi"/>
        </w:rPr>
      </w:pPr>
    </w:p>
    <w:p w14:paraId="6E3ABF02" w14:textId="6620FBEF" w:rsidR="007001FF" w:rsidRDefault="007001FF" w:rsidP="007001FF">
      <w:pPr>
        <w:rPr>
          <w:rFonts w:asciiTheme="majorHAnsi" w:hAnsiTheme="majorHAnsi" w:cstheme="majorHAnsi"/>
        </w:rPr>
      </w:pPr>
    </w:p>
    <w:p w14:paraId="528D24EF" w14:textId="3EE57392" w:rsidR="007001FF" w:rsidRDefault="007001FF" w:rsidP="007001FF">
      <w:pPr>
        <w:rPr>
          <w:rFonts w:asciiTheme="majorHAnsi" w:hAnsiTheme="majorHAnsi" w:cstheme="majorHAnsi"/>
        </w:rPr>
      </w:pPr>
    </w:p>
    <w:p w14:paraId="16B46314" w14:textId="77777777" w:rsidR="007001FF" w:rsidRDefault="007001FF" w:rsidP="007001FF">
      <w:pPr>
        <w:rPr>
          <w:rFonts w:asciiTheme="majorHAnsi" w:hAnsiTheme="majorHAnsi" w:cstheme="majorHAnsi"/>
        </w:rPr>
      </w:pPr>
    </w:p>
    <w:p w14:paraId="22608B6E" w14:textId="493D0405" w:rsidR="007001FF" w:rsidRDefault="007001FF" w:rsidP="007001FF">
      <w:pPr>
        <w:rPr>
          <w:rFonts w:asciiTheme="majorHAnsi" w:hAnsiTheme="majorHAnsi" w:cstheme="majorHAnsi"/>
        </w:rPr>
      </w:pPr>
    </w:p>
    <w:p w14:paraId="45AA5301" w14:textId="7268D020" w:rsidR="007001FF" w:rsidRDefault="007001FF" w:rsidP="007001FF">
      <w:pPr>
        <w:rPr>
          <w:rFonts w:asciiTheme="majorHAnsi" w:hAnsiTheme="majorHAnsi" w:cstheme="majorHAnsi"/>
        </w:rPr>
      </w:pPr>
    </w:p>
    <w:p w14:paraId="213AA294" w14:textId="583500A1" w:rsidR="00316D1E" w:rsidRDefault="00584E08" w:rsidP="007001FF">
      <w:pPr>
        <w:rPr>
          <w:rFonts w:asciiTheme="majorHAnsi" w:hAnsiTheme="majorHAnsi" w:cstheme="majorHAnsi"/>
        </w:rPr>
      </w:pPr>
      <w:r w:rsidRPr="00C92D28">
        <w:rPr>
          <w:rFonts w:asciiTheme="majorHAnsi" w:hAnsiTheme="majorHAnsi" w:cstheme="majorHAnsi"/>
        </w:rPr>
        <w:t xml:space="preserve">In this example, you’d want to </w:t>
      </w:r>
      <w:r w:rsidR="00C92D28">
        <w:rPr>
          <w:rFonts w:asciiTheme="majorHAnsi" w:hAnsiTheme="majorHAnsi" w:cstheme="majorHAnsi"/>
        </w:rPr>
        <w:t>say clearly</w:t>
      </w:r>
      <w:r w:rsidRPr="00C92D28">
        <w:rPr>
          <w:rFonts w:asciiTheme="majorHAnsi" w:hAnsiTheme="majorHAnsi" w:cstheme="majorHAnsi"/>
        </w:rPr>
        <w:t xml:space="preserve"> “</w:t>
      </w:r>
      <w:r w:rsidR="002F3B46">
        <w:rPr>
          <w:rFonts w:asciiTheme="majorHAnsi" w:hAnsiTheme="majorHAnsi" w:cstheme="majorHAnsi"/>
        </w:rPr>
        <w:t>laptop</w:t>
      </w:r>
      <w:r w:rsidRPr="00C92D28">
        <w:rPr>
          <w:rFonts w:asciiTheme="majorHAnsi" w:hAnsiTheme="majorHAnsi" w:cstheme="majorHAnsi"/>
        </w:rPr>
        <w:t xml:space="preserve">” for </w:t>
      </w:r>
      <w:r w:rsidR="002F3B46">
        <w:rPr>
          <w:rFonts w:asciiTheme="majorHAnsi" w:hAnsiTheme="majorHAnsi" w:cstheme="majorHAnsi"/>
        </w:rPr>
        <w:t>the experimenter</w:t>
      </w:r>
      <w:r w:rsidRPr="00C92D28">
        <w:rPr>
          <w:rFonts w:asciiTheme="majorHAnsi" w:hAnsiTheme="majorHAnsi" w:cstheme="majorHAnsi"/>
        </w:rPr>
        <w:t xml:space="preserve"> to jot down. </w:t>
      </w:r>
    </w:p>
    <w:p w14:paraId="0F39C95D" w14:textId="77777777" w:rsidR="00316D1E" w:rsidRDefault="00316D1E" w:rsidP="00316D1E">
      <w:pPr>
        <w:rPr>
          <w:rFonts w:asciiTheme="majorHAnsi" w:hAnsiTheme="majorHAnsi" w:cstheme="majorHAnsi"/>
        </w:rPr>
      </w:pPr>
    </w:p>
    <w:p w14:paraId="54240532" w14:textId="77777777" w:rsidR="00316D1E" w:rsidRDefault="00316D1E" w:rsidP="00316D1E">
      <w:pPr>
        <w:pBdr>
          <w:bottom w:val="single" w:sz="6" w:space="1" w:color="auto"/>
        </w:pBdr>
        <w:rPr>
          <w:rFonts w:ascii="Open Sauce One" w:hAnsi="Open Sauce One"/>
          <w:sz w:val="22"/>
          <w:szCs w:val="22"/>
        </w:rPr>
      </w:pPr>
    </w:p>
    <w:p w14:paraId="5B732CE0" w14:textId="77777777" w:rsidR="00316D1E" w:rsidRPr="00316D1E" w:rsidRDefault="00316D1E" w:rsidP="00316D1E">
      <w:pPr>
        <w:rPr>
          <w:rFonts w:asciiTheme="majorHAnsi" w:hAnsiTheme="majorHAnsi" w:cstheme="majorHAnsi"/>
        </w:rPr>
      </w:pPr>
    </w:p>
    <w:sectPr w:rsidR="00316D1E" w:rsidRPr="00316D1E" w:rsidSect="005E24F5">
      <w:headerReference w:type="default" r:id="rId21"/>
      <w:footerReference w:type="even" r:id="rId22"/>
      <w:footerReference w:type="default" r:id="rId23"/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7923CEA" w14:textId="77777777" w:rsidR="00FA2C73" w:rsidRDefault="00FA2C73" w:rsidP="00584E08">
      <w:r>
        <w:separator/>
      </w:r>
    </w:p>
  </w:endnote>
  <w:endnote w:type="continuationSeparator" w:id="0">
    <w:p w14:paraId="3C72B075" w14:textId="77777777" w:rsidR="00FA2C73" w:rsidRDefault="00FA2C73" w:rsidP="00584E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1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Open Sauce One">
    <w:panose1 w:val="00000500000000000000"/>
    <w:charset w:val="4D"/>
    <w:family w:val="auto"/>
    <w:notTrueType/>
    <w:pitch w:val="variable"/>
    <w:sig w:usb0="00000007" w:usb1="00000000" w:usb2="00000000" w:usb3="00000000" w:csb0="00000093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62725017"/>
      <w:docPartObj>
        <w:docPartGallery w:val="Page Numbers (Bottom of Page)"/>
        <w:docPartUnique/>
      </w:docPartObj>
    </w:sdtPr>
    <w:sdtContent>
      <w:p w14:paraId="242BA891" w14:textId="0FAA0024" w:rsidR="002A1DAA" w:rsidRDefault="002A1DAA" w:rsidP="009626D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706B677E" w14:textId="77777777" w:rsidR="002A1DAA" w:rsidRDefault="002A1DAA" w:rsidP="002A1DA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243542356"/>
      <w:docPartObj>
        <w:docPartGallery w:val="Page Numbers (Bottom of Page)"/>
        <w:docPartUnique/>
      </w:docPartObj>
    </w:sdtPr>
    <w:sdtContent>
      <w:p w14:paraId="50CEBBD2" w14:textId="77777777" w:rsidR="002A1DAA" w:rsidRDefault="002A1DAA" w:rsidP="009626DD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t xml:space="preserve">Page </w:t>
        </w: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A0A5EE1" w14:textId="77777777" w:rsidR="002A1DAA" w:rsidRDefault="002A1DAA" w:rsidP="002A1DA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D4971D" w14:textId="77777777" w:rsidR="00FA2C73" w:rsidRDefault="00FA2C73" w:rsidP="00584E08">
      <w:r>
        <w:separator/>
      </w:r>
    </w:p>
  </w:footnote>
  <w:footnote w:type="continuationSeparator" w:id="0">
    <w:p w14:paraId="0FBE2FEF" w14:textId="77777777" w:rsidR="00FA2C73" w:rsidRDefault="00FA2C73" w:rsidP="00584E0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D5F90F" w14:textId="74841CAF" w:rsidR="00F758E3" w:rsidRPr="00584E08" w:rsidRDefault="00000000">
    <w:pPr>
      <w:pStyle w:val="Header"/>
      <w:rPr>
        <w:rFonts w:ascii="Open Sauce One" w:hAnsi="Open Sauce One"/>
        <w:sz w:val="21"/>
        <w:szCs w:val="21"/>
      </w:rPr>
    </w:pPr>
    <w:r w:rsidRPr="00584E08">
      <w:rPr>
        <w:rFonts w:ascii="Open Sauce One" w:hAnsi="Open Sauce One"/>
        <w:sz w:val="21"/>
        <w:szCs w:val="21"/>
      </w:rPr>
      <w:tab/>
    </w:r>
    <w:r w:rsidRPr="00584E08">
      <w:rPr>
        <w:rFonts w:ascii="Open Sauce One" w:hAnsi="Open Sauce One"/>
        <w:sz w:val="21"/>
        <w:szCs w:val="21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82715"/>
    <w:multiLevelType w:val="hybridMultilevel"/>
    <w:tmpl w:val="69FA0F2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9A45B4B"/>
    <w:multiLevelType w:val="multilevel"/>
    <w:tmpl w:val="210C205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vertAlign w:val="baseline"/>
      </w:rPr>
    </w:lvl>
  </w:abstractNum>
  <w:abstractNum w:abstractNumId="2" w15:restartNumberingAfterBreak="0">
    <w:nsid w:val="346410CE"/>
    <w:multiLevelType w:val="hybridMultilevel"/>
    <w:tmpl w:val="E416BD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822381"/>
    <w:multiLevelType w:val="hybridMultilevel"/>
    <w:tmpl w:val="6C2662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C00FC8"/>
    <w:multiLevelType w:val="hybridMultilevel"/>
    <w:tmpl w:val="A474948A"/>
    <w:lvl w:ilvl="0" w:tplc="F4EA6704">
      <w:start w:val="1"/>
      <w:numFmt w:val="decimal"/>
      <w:lvlText w:val="%1.)"/>
      <w:lvlJc w:val="left"/>
      <w:pPr>
        <w:tabs>
          <w:tab w:val="num" w:pos="735"/>
        </w:tabs>
        <w:ind w:left="735" w:hanging="375"/>
      </w:pPr>
      <w:rPr>
        <w:rFonts w:hint="default"/>
      </w:rPr>
    </w:lvl>
    <w:lvl w:ilvl="1" w:tplc="8640E4CC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1A448FE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CDCEF8E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2E4F0DC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BDEED084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CD3E7C2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61C1FE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E33C2E6C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 w15:restartNumberingAfterBreak="0">
    <w:nsid w:val="4EB235D4"/>
    <w:multiLevelType w:val="hybridMultilevel"/>
    <w:tmpl w:val="6AC4646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9D47F5"/>
    <w:multiLevelType w:val="hybridMultilevel"/>
    <w:tmpl w:val="69FA0F2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795870C4"/>
    <w:multiLevelType w:val="hybridMultilevel"/>
    <w:tmpl w:val="69FA0F2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573735364">
    <w:abstractNumId w:val="4"/>
  </w:num>
  <w:num w:numId="2" w16cid:durableId="1517382443">
    <w:abstractNumId w:val="1"/>
  </w:num>
  <w:num w:numId="3" w16cid:durableId="424151616">
    <w:abstractNumId w:val="6"/>
  </w:num>
  <w:num w:numId="4" w16cid:durableId="1845440384">
    <w:abstractNumId w:val="0"/>
  </w:num>
  <w:num w:numId="5" w16cid:durableId="1903249554">
    <w:abstractNumId w:val="7"/>
  </w:num>
  <w:num w:numId="6" w16cid:durableId="1258170735">
    <w:abstractNumId w:val="2"/>
  </w:num>
  <w:num w:numId="7" w16cid:durableId="1323699687">
    <w:abstractNumId w:val="5"/>
  </w:num>
  <w:num w:numId="8" w16cid:durableId="27310037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4E08"/>
    <w:rsid w:val="000308A9"/>
    <w:rsid w:val="000510A2"/>
    <w:rsid w:val="000578F5"/>
    <w:rsid w:val="000720E0"/>
    <w:rsid w:val="000C2FBE"/>
    <w:rsid w:val="000D7DD8"/>
    <w:rsid w:val="00140196"/>
    <w:rsid w:val="001A1B90"/>
    <w:rsid w:val="001D65BF"/>
    <w:rsid w:val="001F4B74"/>
    <w:rsid w:val="00213CE2"/>
    <w:rsid w:val="00243731"/>
    <w:rsid w:val="002651F0"/>
    <w:rsid w:val="00265A20"/>
    <w:rsid w:val="00284B28"/>
    <w:rsid w:val="002A1DAA"/>
    <w:rsid w:val="002E3288"/>
    <w:rsid w:val="002F3B46"/>
    <w:rsid w:val="002F4929"/>
    <w:rsid w:val="0030477A"/>
    <w:rsid w:val="00316D1E"/>
    <w:rsid w:val="00372D1D"/>
    <w:rsid w:val="00391F94"/>
    <w:rsid w:val="003D33DE"/>
    <w:rsid w:val="003D5FAE"/>
    <w:rsid w:val="004B067D"/>
    <w:rsid w:val="004C5F77"/>
    <w:rsid w:val="00581BA3"/>
    <w:rsid w:val="00584E08"/>
    <w:rsid w:val="005B3B0C"/>
    <w:rsid w:val="006024B3"/>
    <w:rsid w:val="00686A45"/>
    <w:rsid w:val="00692F43"/>
    <w:rsid w:val="006A6859"/>
    <w:rsid w:val="007001FF"/>
    <w:rsid w:val="00716424"/>
    <w:rsid w:val="00751BC8"/>
    <w:rsid w:val="00786794"/>
    <w:rsid w:val="007906F1"/>
    <w:rsid w:val="007967C9"/>
    <w:rsid w:val="007A23EA"/>
    <w:rsid w:val="0087488D"/>
    <w:rsid w:val="00885252"/>
    <w:rsid w:val="008A767C"/>
    <w:rsid w:val="008B5A56"/>
    <w:rsid w:val="008D35F8"/>
    <w:rsid w:val="009000B9"/>
    <w:rsid w:val="00914A0B"/>
    <w:rsid w:val="009C06E7"/>
    <w:rsid w:val="009C1552"/>
    <w:rsid w:val="00A10D57"/>
    <w:rsid w:val="00A87DAE"/>
    <w:rsid w:val="00A95AFA"/>
    <w:rsid w:val="00A971E7"/>
    <w:rsid w:val="00AC519C"/>
    <w:rsid w:val="00C35304"/>
    <w:rsid w:val="00C5786C"/>
    <w:rsid w:val="00C60375"/>
    <w:rsid w:val="00C92D28"/>
    <w:rsid w:val="00DA5639"/>
    <w:rsid w:val="00DB1398"/>
    <w:rsid w:val="00DB38B8"/>
    <w:rsid w:val="00DD1B62"/>
    <w:rsid w:val="00E26D14"/>
    <w:rsid w:val="00E32A74"/>
    <w:rsid w:val="00E45729"/>
    <w:rsid w:val="00EA01FB"/>
    <w:rsid w:val="00F72605"/>
    <w:rsid w:val="00F758E3"/>
    <w:rsid w:val="00F75D6B"/>
    <w:rsid w:val="00F96622"/>
    <w:rsid w:val="00FA2C73"/>
    <w:rsid w:val="00FB14B4"/>
    <w:rsid w:val="00FB3C75"/>
    <w:rsid w:val="00FE28AB"/>
    <w:rsid w:val="00FF005F"/>
    <w:rsid w:val="00FF1B8A"/>
    <w:rsid w:val="00FF6B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7BD0E2"/>
  <w15:chartTrackingRefBased/>
  <w15:docId w15:val="{FE504F57-34BB-C74B-B5E2-1600AE52C9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E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84E08"/>
    <w:rPr>
      <w:rFonts w:ascii="Times" w:eastAsia="Times New Roman" w:hAnsi="Times" w:cs="Times New Roman"/>
      <w:kern w:val="0"/>
      <w:lang w:val="en-US"/>
      <w14:ligatures w14:val="none"/>
    </w:rPr>
  </w:style>
  <w:style w:type="paragraph" w:styleId="Heading1">
    <w:name w:val="heading 1"/>
    <w:basedOn w:val="Normal"/>
    <w:next w:val="Normal"/>
    <w:link w:val="Heading1Char"/>
    <w:qFormat/>
    <w:rsid w:val="00584E08"/>
    <w:pPr>
      <w:keepNext/>
      <w:outlineLvl w:val="0"/>
    </w:pPr>
    <w:rPr>
      <w:b/>
      <w:szCs w:val="20"/>
      <w:u w:val="single"/>
    </w:rPr>
  </w:style>
  <w:style w:type="paragraph" w:styleId="Heading2">
    <w:name w:val="heading 2"/>
    <w:basedOn w:val="Normal"/>
    <w:next w:val="Normal"/>
    <w:link w:val="Heading2Char"/>
    <w:qFormat/>
    <w:rsid w:val="00584E08"/>
    <w:pPr>
      <w:keepNext/>
      <w:outlineLvl w:val="1"/>
    </w:pPr>
    <w:rPr>
      <w:b/>
      <w:szCs w:val="20"/>
    </w:rPr>
  </w:style>
  <w:style w:type="paragraph" w:styleId="Heading3">
    <w:name w:val="heading 3"/>
    <w:basedOn w:val="Normal"/>
    <w:next w:val="Normal"/>
    <w:link w:val="Heading3Char"/>
    <w:qFormat/>
    <w:rsid w:val="00584E08"/>
    <w:pPr>
      <w:keepNext/>
      <w:outlineLvl w:val="2"/>
    </w:pPr>
    <w:rPr>
      <w:b/>
      <w:sz w:val="2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91F94"/>
    <w:tblPr/>
  </w:style>
  <w:style w:type="character" w:customStyle="1" w:styleId="Heading1Char">
    <w:name w:val="Heading 1 Char"/>
    <w:basedOn w:val="DefaultParagraphFont"/>
    <w:link w:val="Heading1"/>
    <w:rsid w:val="00584E08"/>
    <w:rPr>
      <w:rFonts w:ascii="Times" w:eastAsia="Times New Roman" w:hAnsi="Times" w:cs="Times New Roman"/>
      <w:b/>
      <w:kern w:val="0"/>
      <w:szCs w:val="20"/>
      <w:u w:val="single"/>
      <w:lang w:val="en-US"/>
      <w14:ligatures w14:val="none"/>
    </w:rPr>
  </w:style>
  <w:style w:type="character" w:customStyle="1" w:styleId="Heading2Char">
    <w:name w:val="Heading 2 Char"/>
    <w:basedOn w:val="DefaultParagraphFont"/>
    <w:link w:val="Heading2"/>
    <w:rsid w:val="00584E08"/>
    <w:rPr>
      <w:rFonts w:ascii="Times" w:eastAsia="Times New Roman" w:hAnsi="Times" w:cs="Times New Roman"/>
      <w:b/>
      <w:kern w:val="0"/>
      <w:szCs w:val="20"/>
      <w:lang w:val="en-US"/>
      <w14:ligatures w14:val="none"/>
    </w:rPr>
  </w:style>
  <w:style w:type="character" w:customStyle="1" w:styleId="Heading3Char">
    <w:name w:val="Heading 3 Char"/>
    <w:basedOn w:val="DefaultParagraphFont"/>
    <w:link w:val="Heading3"/>
    <w:rsid w:val="00584E08"/>
    <w:rPr>
      <w:rFonts w:ascii="Times" w:eastAsia="Times New Roman" w:hAnsi="Times" w:cs="Times New Roman"/>
      <w:b/>
      <w:kern w:val="0"/>
      <w:sz w:val="28"/>
      <w:szCs w:val="20"/>
      <w:lang w:val="en-US"/>
      <w14:ligatures w14:val="none"/>
    </w:rPr>
  </w:style>
  <w:style w:type="paragraph" w:styleId="Header">
    <w:name w:val="header"/>
    <w:basedOn w:val="Normal"/>
    <w:link w:val="HeaderChar"/>
    <w:unhideWhenUsed/>
    <w:rsid w:val="00584E08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584E08"/>
    <w:rPr>
      <w:rFonts w:ascii="Times" w:eastAsia="Times New Roman" w:hAnsi="Times" w:cs="Times New Roman"/>
      <w:kern w:val="0"/>
      <w:lang w:val="en-US"/>
      <w14:ligatures w14:val="none"/>
    </w:rPr>
  </w:style>
  <w:style w:type="paragraph" w:styleId="Footer">
    <w:name w:val="footer"/>
    <w:basedOn w:val="Normal"/>
    <w:link w:val="FooterChar"/>
    <w:unhideWhenUsed/>
    <w:rsid w:val="00584E08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584E08"/>
    <w:rPr>
      <w:rFonts w:ascii="Times" w:eastAsia="Times New Roman" w:hAnsi="Times" w:cs="Times New Roman"/>
      <w:kern w:val="0"/>
      <w:lang w:val="en-US"/>
      <w14:ligatures w14:val="none"/>
    </w:rPr>
  </w:style>
  <w:style w:type="character" w:styleId="PageNumber">
    <w:name w:val="page number"/>
    <w:basedOn w:val="DefaultParagraphFont"/>
    <w:unhideWhenUsed/>
    <w:rsid w:val="00584E08"/>
  </w:style>
  <w:style w:type="paragraph" w:styleId="BodyText2">
    <w:name w:val="Body Text 2"/>
    <w:basedOn w:val="Normal"/>
    <w:link w:val="BodyText2Char"/>
    <w:rsid w:val="00584E08"/>
    <w:rPr>
      <w:b/>
      <w:i/>
      <w:szCs w:val="20"/>
    </w:rPr>
  </w:style>
  <w:style w:type="character" w:customStyle="1" w:styleId="BodyText2Char">
    <w:name w:val="Body Text 2 Char"/>
    <w:basedOn w:val="DefaultParagraphFont"/>
    <w:link w:val="BodyText2"/>
    <w:rsid w:val="00584E08"/>
    <w:rPr>
      <w:rFonts w:ascii="Times" w:eastAsia="Times New Roman" w:hAnsi="Times" w:cs="Times New Roman"/>
      <w:b/>
      <w:i/>
      <w:kern w:val="0"/>
      <w:szCs w:val="20"/>
      <w:lang w:val="en-US"/>
      <w14:ligatures w14:val="none"/>
    </w:rPr>
  </w:style>
  <w:style w:type="paragraph" w:styleId="BodyTextIndent">
    <w:name w:val="Body Text Indent"/>
    <w:basedOn w:val="Normal"/>
    <w:link w:val="BodyTextIndentChar"/>
    <w:rsid w:val="00584E08"/>
    <w:pPr>
      <w:ind w:firstLine="720"/>
    </w:pPr>
    <w:rPr>
      <w:b/>
      <w:i/>
      <w:szCs w:val="20"/>
    </w:rPr>
  </w:style>
  <w:style w:type="character" w:customStyle="1" w:styleId="BodyTextIndentChar">
    <w:name w:val="Body Text Indent Char"/>
    <w:basedOn w:val="DefaultParagraphFont"/>
    <w:link w:val="BodyTextIndent"/>
    <w:rsid w:val="00584E08"/>
    <w:rPr>
      <w:rFonts w:ascii="Times" w:eastAsia="Times New Roman" w:hAnsi="Times" w:cs="Times New Roman"/>
      <w:b/>
      <w:i/>
      <w:kern w:val="0"/>
      <w:szCs w:val="20"/>
      <w:lang w:val="en-US"/>
      <w14:ligatures w14:val="none"/>
    </w:rPr>
  </w:style>
  <w:style w:type="paragraph" w:styleId="BalloonText">
    <w:name w:val="Balloon Text"/>
    <w:basedOn w:val="Normal"/>
    <w:link w:val="BalloonTextChar"/>
    <w:rsid w:val="00584E0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584E08"/>
    <w:rPr>
      <w:rFonts w:ascii="Tahoma" w:eastAsia="Times New Roman" w:hAnsi="Tahoma" w:cs="Tahoma"/>
      <w:kern w:val="0"/>
      <w:sz w:val="16"/>
      <w:szCs w:val="16"/>
      <w:lang w:val="en-US"/>
      <w14:ligatures w14:val="none"/>
    </w:rPr>
  </w:style>
  <w:style w:type="character" w:styleId="CommentReference">
    <w:name w:val="annotation reference"/>
    <w:uiPriority w:val="99"/>
    <w:rsid w:val="00584E08"/>
    <w:rPr>
      <w:sz w:val="16"/>
      <w:szCs w:val="16"/>
    </w:rPr>
  </w:style>
  <w:style w:type="paragraph" w:styleId="CommentText">
    <w:name w:val="annotation text"/>
    <w:basedOn w:val="Normal"/>
    <w:link w:val="CommentTextChar"/>
    <w:rsid w:val="00584E0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584E08"/>
    <w:rPr>
      <w:rFonts w:ascii="Times" w:eastAsia="Times New Roman" w:hAnsi="Times" w:cs="Times New Roman"/>
      <w:kern w:val="0"/>
      <w:sz w:val="20"/>
      <w:szCs w:val="20"/>
      <w:lang w:val="en-US"/>
      <w14:ligatures w14:val="none"/>
    </w:rPr>
  </w:style>
  <w:style w:type="paragraph" w:styleId="CommentSubject">
    <w:name w:val="annotation subject"/>
    <w:basedOn w:val="CommentText"/>
    <w:next w:val="CommentText"/>
    <w:link w:val="CommentSubjectChar"/>
    <w:rsid w:val="00584E08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584E08"/>
    <w:rPr>
      <w:rFonts w:ascii="Times" w:eastAsia="Times New Roman" w:hAnsi="Times" w:cs="Times New Roman"/>
      <w:b/>
      <w:bCs/>
      <w:kern w:val="0"/>
      <w:sz w:val="20"/>
      <w:szCs w:val="20"/>
      <w:lang w:val="en-US"/>
      <w14:ligatures w14:val="none"/>
    </w:rPr>
  </w:style>
  <w:style w:type="character" w:styleId="Hyperlink">
    <w:name w:val="Hyperlink"/>
    <w:rsid w:val="00584E08"/>
    <w:rPr>
      <w:color w:val="0563C1"/>
      <w:u w:val="single"/>
    </w:rPr>
  </w:style>
  <w:style w:type="character" w:styleId="UnresolvedMention">
    <w:name w:val="Unresolved Mention"/>
    <w:uiPriority w:val="99"/>
    <w:semiHidden/>
    <w:unhideWhenUsed/>
    <w:rsid w:val="00584E08"/>
    <w:rPr>
      <w:color w:val="605E5C"/>
      <w:shd w:val="clear" w:color="auto" w:fill="E1DFDD"/>
    </w:rPr>
  </w:style>
  <w:style w:type="paragraph" w:styleId="Revision">
    <w:name w:val="Revision"/>
    <w:hidden/>
    <w:rsid w:val="00584E08"/>
    <w:rPr>
      <w:rFonts w:ascii="Times" w:eastAsia="Times New Roman" w:hAnsi="Times" w:cs="Times New Roman"/>
      <w:kern w:val="0"/>
      <w:lang w:val="en-US"/>
      <w14:ligatures w14:val="none"/>
    </w:rPr>
  </w:style>
  <w:style w:type="paragraph" w:customStyle="1" w:styleId="xp1">
    <w:name w:val="x_p1"/>
    <w:basedOn w:val="Normal"/>
    <w:rsid w:val="00584E08"/>
    <w:pPr>
      <w:spacing w:before="100" w:beforeAutospacing="1" w:after="100" w:afterAutospacing="1"/>
    </w:pPr>
    <w:rPr>
      <w:rFonts w:ascii="Times New Roman" w:hAnsi="Times New Roman"/>
      <w:lang w:val="en-IE" w:eastAsia="en-GB"/>
    </w:rPr>
  </w:style>
  <w:style w:type="character" w:customStyle="1" w:styleId="xapple-converted-space">
    <w:name w:val="x_apple-converted-space"/>
    <w:basedOn w:val="DefaultParagraphFont"/>
    <w:rsid w:val="00584E08"/>
  </w:style>
  <w:style w:type="paragraph" w:styleId="ListParagraph">
    <w:name w:val="List Paragraph"/>
    <w:basedOn w:val="Normal"/>
    <w:uiPriority w:val="34"/>
    <w:qFormat/>
    <w:rsid w:val="00A95AF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png"/><Relationship Id="rId12" Type="http://schemas.microsoft.com/office/2007/relationships/hdphoto" Target="media/hdphoto3.wdp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jpeg"/><Relationship Id="rId23" Type="http://schemas.openxmlformats.org/officeDocument/2006/relationships/footer" Target="footer2.xml"/><Relationship Id="rId10" Type="http://schemas.microsoft.com/office/2007/relationships/hdphoto" Target="media/hdphoto2.wdp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9</Pages>
  <Words>920</Words>
  <Characters>5245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M.S. Rowlands</dc:creator>
  <cp:keywords/>
  <dc:description/>
  <cp:lastModifiedBy>M.S. Rowlands</cp:lastModifiedBy>
  <cp:revision>27</cp:revision>
  <dcterms:created xsi:type="dcterms:W3CDTF">2023-07-04T16:52:00Z</dcterms:created>
  <dcterms:modified xsi:type="dcterms:W3CDTF">2023-11-18T17:18:00Z</dcterms:modified>
</cp:coreProperties>
</file>